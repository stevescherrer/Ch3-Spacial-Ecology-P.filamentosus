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F6CD2" w14:textId="7B06A1ED" w:rsidR="002C74D2" w:rsidRPr="00616930" w:rsidRDefault="00B361DF" w:rsidP="00207A09">
      <w:pPr>
        <w:suppressLineNumbers/>
        <w:spacing w:line="480" w:lineRule="auto"/>
        <w:outlineLvl w:val="0"/>
        <w:rPr>
          <w:b/>
          <w:color w:val="000000" w:themeColor="text1"/>
        </w:rPr>
      </w:pPr>
      <w:r>
        <w:rPr>
          <w:b/>
          <w:color w:val="000000" w:themeColor="text1"/>
        </w:rPr>
        <w:t>Movements</w:t>
      </w:r>
      <w:r w:rsidR="00456B52" w:rsidRPr="00616930">
        <w:rPr>
          <w:b/>
          <w:color w:val="000000" w:themeColor="text1"/>
        </w:rPr>
        <w:t xml:space="preserve"> of the </w:t>
      </w:r>
      <w:r w:rsidR="002A225E" w:rsidRPr="00616930">
        <w:rPr>
          <w:b/>
          <w:color w:val="000000" w:themeColor="text1"/>
        </w:rPr>
        <w:t>deep-water</w:t>
      </w:r>
      <w:r w:rsidR="00456B52" w:rsidRPr="00616930">
        <w:rPr>
          <w:b/>
          <w:color w:val="000000" w:themeColor="text1"/>
        </w:rPr>
        <w:t xml:space="preserve"> snapper </w:t>
      </w:r>
      <w:r w:rsidR="00456B52" w:rsidRPr="003A0796">
        <w:rPr>
          <w:b/>
          <w:i/>
          <w:color w:val="000000" w:themeColor="text1"/>
        </w:rPr>
        <w:t xml:space="preserve">Pristipomoides filamentosus </w:t>
      </w:r>
      <w:r w:rsidR="00456B52" w:rsidRPr="00616930">
        <w:rPr>
          <w:b/>
          <w:color w:val="000000" w:themeColor="text1"/>
        </w:rPr>
        <w:t>with respect to a network of restricted fishing areas.</w:t>
      </w:r>
    </w:p>
    <w:p w14:paraId="445EB1A1" w14:textId="6ADC439B" w:rsidR="00334DD8" w:rsidRPr="00616930" w:rsidRDefault="00334DD8" w:rsidP="00B84950">
      <w:pPr>
        <w:suppressLineNumbers/>
        <w:spacing w:line="480" w:lineRule="auto"/>
        <w:rPr>
          <w:rFonts w:eastAsia="Times New Roman"/>
          <w:b/>
          <w:bCs/>
        </w:rPr>
      </w:pPr>
      <w:r w:rsidRPr="00616930">
        <w:rPr>
          <w:rFonts w:eastAsia="Times New Roman"/>
          <w:b/>
          <w:bCs/>
        </w:rPr>
        <w:t>Stephen R. Scherrer</w:t>
      </w:r>
      <w:r w:rsidRPr="00616930">
        <w:rPr>
          <w:rFonts w:eastAsia="Times New Roman"/>
          <w:b/>
          <w:bCs/>
          <w:vertAlign w:val="superscript"/>
        </w:rPr>
        <w:t>1</w:t>
      </w:r>
      <w:r w:rsidRPr="00616930">
        <w:rPr>
          <w:rFonts w:eastAsia="Times New Roman"/>
          <w:b/>
          <w:bCs/>
        </w:rPr>
        <w:t>, Kevin C. Weng</w:t>
      </w:r>
      <w:r w:rsidRPr="00616930">
        <w:rPr>
          <w:rFonts w:eastAsia="Times New Roman"/>
          <w:b/>
          <w:bCs/>
          <w:vertAlign w:val="superscript"/>
        </w:rPr>
        <w:t>2</w:t>
      </w:r>
      <w:r w:rsidR="00903429">
        <w:rPr>
          <w:rFonts w:eastAsia="Times New Roman"/>
          <w:b/>
          <w:bCs/>
        </w:rPr>
        <w:t xml:space="preserve"> </w:t>
      </w:r>
    </w:p>
    <w:p w14:paraId="1CBB1B65" w14:textId="77777777" w:rsidR="00334DD8" w:rsidRPr="00616930" w:rsidRDefault="00334DD8" w:rsidP="00B84950">
      <w:pPr>
        <w:suppressLineNumbers/>
        <w:spacing w:line="480" w:lineRule="auto"/>
        <w:rPr>
          <w:rFonts w:eastAsia="Times New Roman"/>
          <w:b/>
          <w:bCs/>
        </w:rPr>
      </w:pPr>
    </w:p>
    <w:p w14:paraId="7F0ADC7A" w14:textId="7FD1551C" w:rsidR="00334DD8" w:rsidRPr="00616930" w:rsidRDefault="00334DD8" w:rsidP="00B84950">
      <w:pPr>
        <w:suppressLineNumbers/>
        <w:spacing w:line="480" w:lineRule="auto"/>
        <w:rPr>
          <w:ins w:id="0" w:author="Stephen Scherrer" w:date="2017-11-21T17:33:00Z"/>
          <w:rFonts w:eastAsia="Times New Roman"/>
          <w:b/>
          <w:bCs/>
        </w:rPr>
      </w:pPr>
      <w:r w:rsidRPr="00616930">
        <w:rPr>
          <w:rFonts w:eastAsia="Times New Roman"/>
          <w:bCs/>
          <w:vertAlign w:val="superscript"/>
        </w:rPr>
        <w:t>1</w:t>
      </w:r>
      <w:r w:rsidRPr="00616930">
        <w:rPr>
          <w:rFonts w:eastAsia="Times New Roman"/>
          <w:bCs/>
        </w:rPr>
        <w:t xml:space="preserve">Department of Oceanography, University of </w:t>
      </w:r>
      <w:proofErr w:type="spellStart"/>
      <w:r w:rsidRPr="00616930">
        <w:rPr>
          <w:rFonts w:eastAsia="Times New Roman"/>
          <w:bCs/>
        </w:rPr>
        <w:t>Hawaiʻi</w:t>
      </w:r>
      <w:proofErr w:type="spellEnd"/>
      <w:r w:rsidRPr="00616930">
        <w:rPr>
          <w:rFonts w:eastAsia="Times New Roman"/>
          <w:bCs/>
        </w:rPr>
        <w:t xml:space="preserve"> at </w:t>
      </w:r>
      <w:proofErr w:type="spellStart"/>
      <w:r w:rsidRPr="00616930">
        <w:rPr>
          <w:rFonts w:eastAsia="Times New Roman"/>
          <w:bCs/>
        </w:rPr>
        <w:t>Mānoa</w:t>
      </w:r>
      <w:proofErr w:type="spellEnd"/>
      <w:r w:rsidRPr="00616930">
        <w:rPr>
          <w:rFonts w:eastAsia="Times New Roman"/>
          <w:bCs/>
        </w:rPr>
        <w:t xml:space="preserve">, Honolulu, </w:t>
      </w:r>
      <w:proofErr w:type="spellStart"/>
      <w:r w:rsidRPr="00616930">
        <w:rPr>
          <w:rFonts w:eastAsia="Times New Roman"/>
          <w:bCs/>
        </w:rPr>
        <w:t>Hawaiʻi</w:t>
      </w:r>
      <w:proofErr w:type="spellEnd"/>
      <w:r w:rsidRPr="00616930">
        <w:rPr>
          <w:rFonts w:eastAsia="Times New Roman"/>
          <w:bCs/>
        </w:rPr>
        <w:t>, USA</w:t>
      </w:r>
    </w:p>
    <w:p w14:paraId="39FC4DFE" w14:textId="7FFF3187" w:rsidR="00334DD8" w:rsidRPr="00616930" w:rsidRDefault="00334DD8" w:rsidP="00366EB0">
      <w:pPr>
        <w:suppressLineNumbers/>
        <w:spacing w:line="480" w:lineRule="auto"/>
        <w:rPr>
          <w:rFonts w:eastAsia="Times New Roman"/>
          <w:bCs/>
        </w:rPr>
      </w:pPr>
      <w:r w:rsidRPr="00616930">
        <w:rPr>
          <w:rFonts w:eastAsia="Times New Roman"/>
          <w:bCs/>
          <w:vertAlign w:val="superscript"/>
        </w:rPr>
        <w:t>2</w:t>
      </w:r>
      <w:r w:rsidRPr="00616930">
        <w:rPr>
          <w:rFonts w:eastAsia="Times New Roman"/>
          <w:bCs/>
        </w:rPr>
        <w:t xml:space="preserve"> Fisheries Science Department, Virginia Institute of Marine Science, College of William and Mary, Gloucester Point, Virginia, USA</w:t>
      </w:r>
    </w:p>
    <w:p w14:paraId="7C1C0FA9" w14:textId="5B91BDE7" w:rsidR="00334DD8" w:rsidRPr="00616930" w:rsidRDefault="00334DD8" w:rsidP="00B84950">
      <w:pPr>
        <w:suppressLineNumbers/>
        <w:spacing w:line="480" w:lineRule="auto"/>
        <w:rPr>
          <w:rFonts w:eastAsia="Times New Roman"/>
          <w:bCs/>
        </w:rPr>
      </w:pPr>
    </w:p>
    <w:p w14:paraId="0C2A548F" w14:textId="77777777" w:rsidR="00334DD8" w:rsidRPr="00616930" w:rsidRDefault="00334DD8" w:rsidP="00366EB0">
      <w:pPr>
        <w:suppressLineNumbers/>
        <w:spacing w:line="480" w:lineRule="auto"/>
        <w:rPr>
          <w:rFonts w:eastAsia="Times New Roman"/>
          <w:bCs/>
        </w:rPr>
      </w:pPr>
      <w:r w:rsidRPr="00616930">
        <w:rPr>
          <w:rFonts w:eastAsia="Times New Roman"/>
          <w:bCs/>
        </w:rPr>
        <w:t xml:space="preserve">Corresponding author: </w:t>
      </w:r>
    </w:p>
    <w:p w14:paraId="4EFAB6F5" w14:textId="12AFC25D" w:rsidR="00334DD8" w:rsidRPr="00616930" w:rsidRDefault="00334DD8" w:rsidP="00366EB0">
      <w:pPr>
        <w:suppressLineNumbers/>
        <w:spacing w:line="480" w:lineRule="auto"/>
        <w:rPr>
          <w:rFonts w:eastAsia="Times New Roman"/>
          <w:bCs/>
        </w:rPr>
      </w:pPr>
      <w:r w:rsidRPr="00616930">
        <w:rPr>
          <w:rFonts w:eastAsia="Times New Roman"/>
          <w:bCs/>
        </w:rPr>
        <w:t>Stephen Scherrer</w:t>
      </w:r>
    </w:p>
    <w:p w14:paraId="0349C583" w14:textId="12A2B6DD" w:rsidR="00334DD8" w:rsidRPr="00616930" w:rsidRDefault="00334DD8" w:rsidP="00366EB0">
      <w:pPr>
        <w:suppressLineNumbers/>
        <w:spacing w:line="480" w:lineRule="auto"/>
        <w:rPr>
          <w:rFonts w:eastAsia="Times New Roman"/>
          <w:bCs/>
        </w:rPr>
      </w:pPr>
      <w:r w:rsidRPr="00616930">
        <w:rPr>
          <w:rFonts w:eastAsia="Times New Roman"/>
          <w:bCs/>
        </w:rPr>
        <w:t xml:space="preserve">1000 Pope Road, MSB 609, Honolulu, </w:t>
      </w:r>
      <w:proofErr w:type="spellStart"/>
      <w:r w:rsidRPr="00616930">
        <w:rPr>
          <w:rFonts w:eastAsia="Times New Roman"/>
          <w:bCs/>
        </w:rPr>
        <w:t>Hawaiʻi</w:t>
      </w:r>
      <w:proofErr w:type="spellEnd"/>
      <w:r w:rsidRPr="00616930">
        <w:rPr>
          <w:rFonts w:eastAsia="Times New Roman"/>
          <w:bCs/>
        </w:rPr>
        <w:t>, 96822, USA</w:t>
      </w:r>
    </w:p>
    <w:p w14:paraId="2373890B" w14:textId="0827F691" w:rsidR="00E32A09" w:rsidRPr="00616930" w:rsidRDefault="00334DD8" w:rsidP="00207A09">
      <w:pPr>
        <w:suppressLineNumbers/>
        <w:spacing w:line="480" w:lineRule="auto"/>
        <w:rPr>
          <w:rFonts w:eastAsia="Times New Roman"/>
          <w:bCs/>
        </w:rPr>
      </w:pPr>
      <w:r w:rsidRPr="00616930">
        <w:rPr>
          <w:rFonts w:eastAsia="Times New Roman"/>
          <w:bCs/>
        </w:rPr>
        <w:t xml:space="preserve">Email address: Scherrer@hawaii.edu </w:t>
      </w:r>
      <w:r w:rsidR="00E32A09" w:rsidRPr="00616930">
        <w:rPr>
          <w:b/>
          <w:color w:val="000000" w:themeColor="text1"/>
        </w:rPr>
        <w:br w:type="page"/>
      </w:r>
    </w:p>
    <w:p w14:paraId="3BEB414E" w14:textId="1AD81C73" w:rsidR="00477C53" w:rsidRPr="00616930" w:rsidRDefault="00477C53" w:rsidP="00B84950">
      <w:pPr>
        <w:spacing w:line="480" w:lineRule="auto"/>
        <w:outlineLvl w:val="0"/>
        <w:rPr>
          <w:b/>
          <w:color w:val="000000" w:themeColor="text1"/>
        </w:rPr>
      </w:pPr>
      <w:r w:rsidRPr="00616930">
        <w:rPr>
          <w:b/>
          <w:color w:val="000000" w:themeColor="text1"/>
        </w:rPr>
        <w:lastRenderedPageBreak/>
        <w:t>A</w:t>
      </w:r>
      <w:r w:rsidR="00E32A09" w:rsidRPr="00616930">
        <w:rPr>
          <w:b/>
          <w:color w:val="000000" w:themeColor="text1"/>
        </w:rPr>
        <w:t>bstract (200 words max)</w:t>
      </w:r>
    </w:p>
    <w:p w14:paraId="4B351B43" w14:textId="4AC79754" w:rsidR="00477C53" w:rsidRPr="00616930" w:rsidRDefault="00D70C57" w:rsidP="00B84950">
      <w:pPr>
        <w:spacing w:line="480" w:lineRule="auto"/>
        <w:outlineLvl w:val="1"/>
        <w:rPr>
          <w:color w:val="000000" w:themeColor="text1"/>
        </w:rPr>
      </w:pPr>
      <w:r w:rsidRPr="00616930">
        <w:rPr>
          <w:b/>
          <w:color w:val="000000" w:themeColor="text1"/>
        </w:rPr>
        <w:t>Background.</w:t>
      </w:r>
      <w:r w:rsidRPr="00616930">
        <w:rPr>
          <w:color w:val="000000" w:themeColor="text1"/>
        </w:rPr>
        <w:t xml:space="preserve"> </w:t>
      </w:r>
      <w:r w:rsidR="00456B52" w:rsidRPr="00616930">
        <w:rPr>
          <w:color w:val="000000" w:themeColor="text1"/>
        </w:rPr>
        <w:t xml:space="preserve">Deepwater bottomfish are a significant cultural and economic resource of the Hawaiian archipelago. In an attempt to curb overfishing of key species, managers established a series of no-take areas throughout the fishery. </w:t>
      </w:r>
      <w:r w:rsidR="00551CFB" w:rsidRPr="00616930">
        <w:rPr>
          <w:color w:val="000000" w:themeColor="text1"/>
        </w:rPr>
        <w:t xml:space="preserve">There is a paucity of information regarding the spatial ecology of these fish in relation to enacted spatial protections. Here passive acoustic telemetry </w:t>
      </w:r>
      <w:r w:rsidR="000A7B4A">
        <w:rPr>
          <w:color w:val="000000" w:themeColor="text1"/>
        </w:rPr>
        <w:t xml:space="preserve">is used </w:t>
      </w:r>
      <w:r w:rsidR="00551CFB" w:rsidRPr="00616930">
        <w:rPr>
          <w:color w:val="000000" w:themeColor="text1"/>
        </w:rPr>
        <w:t xml:space="preserve">to </w:t>
      </w:r>
      <w:r w:rsidRPr="00616930">
        <w:rPr>
          <w:color w:val="000000" w:themeColor="text1"/>
        </w:rPr>
        <w:t xml:space="preserve">examine long-term spatial use of </w:t>
      </w:r>
      <w:r w:rsidRPr="00616930">
        <w:rPr>
          <w:i/>
          <w:color w:val="000000" w:themeColor="text1"/>
        </w:rPr>
        <w:t xml:space="preserve">Pristipomoides filamentosus, </w:t>
      </w:r>
      <w:r w:rsidRPr="00616930">
        <w:rPr>
          <w:color w:val="000000" w:themeColor="text1"/>
        </w:rPr>
        <w:t xml:space="preserve">a key component of the commercial and recreational fishery. </w:t>
      </w:r>
    </w:p>
    <w:p w14:paraId="60356A77" w14:textId="2259318C" w:rsidR="00D70C57" w:rsidRPr="00616930" w:rsidRDefault="00D70C57" w:rsidP="00B84950">
      <w:pPr>
        <w:spacing w:line="480" w:lineRule="auto"/>
        <w:outlineLvl w:val="1"/>
        <w:rPr>
          <w:color w:val="000000" w:themeColor="text1"/>
        </w:rPr>
      </w:pPr>
      <w:r w:rsidRPr="00616930">
        <w:rPr>
          <w:b/>
          <w:color w:val="000000" w:themeColor="text1"/>
        </w:rPr>
        <w:t xml:space="preserve">Methods. </w:t>
      </w:r>
      <w:r w:rsidR="00A1144A" w:rsidRPr="00B649B8">
        <w:rPr>
          <w:color w:val="000000" w:themeColor="text1"/>
          <w:highlight w:val="yellow"/>
        </w:rPr>
        <w:t>179</w:t>
      </w:r>
      <w:r w:rsidRPr="00616930">
        <w:rPr>
          <w:color w:val="000000" w:themeColor="text1"/>
        </w:rPr>
        <w:t xml:space="preserve"> </w:t>
      </w:r>
      <w:r w:rsidRPr="00616930">
        <w:rPr>
          <w:i/>
          <w:color w:val="000000" w:themeColor="text1"/>
        </w:rPr>
        <w:t>P. filamentosus</w:t>
      </w:r>
      <w:r w:rsidRPr="00616930">
        <w:rPr>
          <w:color w:val="000000" w:themeColor="text1"/>
        </w:rPr>
        <w:t xml:space="preserve"> </w:t>
      </w:r>
      <w:r w:rsidR="00E10F7C">
        <w:rPr>
          <w:color w:val="000000" w:themeColor="text1"/>
        </w:rPr>
        <w:t>were surgically implanted with acoustic tags</w:t>
      </w:r>
      <w:r w:rsidRPr="00616930">
        <w:rPr>
          <w:color w:val="000000" w:themeColor="text1"/>
        </w:rPr>
        <w:t xml:space="preserve"> </w:t>
      </w:r>
      <w:r w:rsidR="00B86E4E">
        <w:rPr>
          <w:color w:val="000000" w:themeColor="text1"/>
        </w:rPr>
        <w:t xml:space="preserve">and released </w:t>
      </w:r>
      <w:r w:rsidRPr="00616930">
        <w:rPr>
          <w:color w:val="000000" w:themeColor="text1"/>
        </w:rPr>
        <w:t xml:space="preserve">between </w:t>
      </w:r>
      <w:r w:rsidR="006D4A50">
        <w:rPr>
          <w:color w:val="000000" w:themeColor="text1"/>
        </w:rPr>
        <w:t>January 2017</w:t>
      </w:r>
      <w:r w:rsidRPr="00616930">
        <w:rPr>
          <w:color w:val="000000" w:themeColor="text1"/>
        </w:rPr>
        <w:t xml:space="preserve"> and </w:t>
      </w:r>
      <w:r w:rsidR="00C9695C" w:rsidRPr="00B86E4E">
        <w:rPr>
          <w:color w:val="000000" w:themeColor="text1"/>
        </w:rPr>
        <w:t>January</w:t>
      </w:r>
      <w:r w:rsidRPr="00B86E4E">
        <w:rPr>
          <w:color w:val="000000" w:themeColor="text1"/>
        </w:rPr>
        <w:t xml:space="preserve"> 2018</w:t>
      </w:r>
      <w:r w:rsidRPr="00616930">
        <w:rPr>
          <w:color w:val="000000" w:themeColor="text1"/>
        </w:rPr>
        <w:t>. Individuals we</w:t>
      </w:r>
      <w:r w:rsidR="006D4A50">
        <w:rPr>
          <w:color w:val="000000" w:themeColor="text1"/>
        </w:rPr>
        <w:t>re tracked within and around a restricted fishing area between June 2017</w:t>
      </w:r>
      <w:r w:rsidRPr="00616930">
        <w:rPr>
          <w:color w:val="000000" w:themeColor="text1"/>
        </w:rPr>
        <w:t xml:space="preserve"> </w:t>
      </w:r>
      <w:r w:rsidR="006D4A50">
        <w:rPr>
          <w:color w:val="000000" w:themeColor="text1"/>
        </w:rPr>
        <w:t xml:space="preserve">and April 2018 to </w:t>
      </w:r>
      <w:r w:rsidRPr="00616930">
        <w:rPr>
          <w:color w:val="000000" w:themeColor="text1"/>
        </w:rPr>
        <w:t>determine the frequency of movement between protected and unprotected waters, describe the home range of individuals, and compare individual home ranges to the scale of spatial protections.</w:t>
      </w:r>
    </w:p>
    <w:p w14:paraId="7C4231AA" w14:textId="44A800F2" w:rsidR="00D70C57" w:rsidRPr="00616930" w:rsidRDefault="00D70C57" w:rsidP="00B84950">
      <w:pPr>
        <w:spacing w:line="480" w:lineRule="auto"/>
        <w:outlineLvl w:val="1"/>
        <w:rPr>
          <w:b/>
          <w:color w:val="000000" w:themeColor="text1"/>
        </w:rPr>
      </w:pPr>
      <w:r w:rsidRPr="00616930">
        <w:rPr>
          <w:b/>
          <w:color w:val="000000" w:themeColor="text1"/>
        </w:rPr>
        <w:t xml:space="preserve">Results. </w:t>
      </w:r>
    </w:p>
    <w:p w14:paraId="2CA8AD49" w14:textId="7C392AF0" w:rsidR="00D70C57" w:rsidRPr="00616930" w:rsidRDefault="00D70C57" w:rsidP="00B84950">
      <w:pPr>
        <w:spacing w:line="480" w:lineRule="auto"/>
        <w:outlineLvl w:val="1"/>
        <w:rPr>
          <w:b/>
          <w:color w:val="000000" w:themeColor="text1"/>
        </w:rPr>
      </w:pPr>
      <w:r w:rsidRPr="00616930">
        <w:rPr>
          <w:b/>
          <w:color w:val="000000" w:themeColor="text1"/>
        </w:rPr>
        <w:t xml:space="preserve">Discussion. </w:t>
      </w:r>
    </w:p>
    <w:p w14:paraId="410DFEBD" w14:textId="77777777" w:rsidR="00CE3465" w:rsidRPr="00616930" w:rsidRDefault="00CE3465" w:rsidP="00B84950">
      <w:pPr>
        <w:spacing w:line="480" w:lineRule="auto"/>
        <w:outlineLvl w:val="0"/>
        <w:rPr>
          <w:color w:val="000000" w:themeColor="text1"/>
        </w:rPr>
      </w:pPr>
    </w:p>
    <w:p w14:paraId="7955A0E7" w14:textId="77777777" w:rsidR="00207A09" w:rsidRPr="00616930" w:rsidRDefault="00207A09">
      <w:pPr>
        <w:rPr>
          <w:b/>
          <w:color w:val="000000" w:themeColor="text1"/>
        </w:rPr>
      </w:pPr>
      <w:r w:rsidRPr="00616930">
        <w:rPr>
          <w:b/>
          <w:color w:val="000000" w:themeColor="text1"/>
        </w:rPr>
        <w:br w:type="page"/>
      </w:r>
    </w:p>
    <w:p w14:paraId="3FB6D111" w14:textId="77777777" w:rsidR="00616930" w:rsidRDefault="00207A09" w:rsidP="00616930">
      <w:pPr>
        <w:spacing w:line="480" w:lineRule="auto"/>
        <w:outlineLvl w:val="1"/>
        <w:rPr>
          <w:b/>
          <w:color w:val="000000" w:themeColor="text1"/>
        </w:rPr>
      </w:pPr>
      <w:r w:rsidRPr="00616930">
        <w:rPr>
          <w:b/>
          <w:color w:val="000000" w:themeColor="text1"/>
        </w:rPr>
        <w:lastRenderedPageBreak/>
        <w:t>Introduction</w:t>
      </w:r>
    </w:p>
    <w:p w14:paraId="72F48CCD" w14:textId="77777777" w:rsidR="009D03E7" w:rsidRPr="00D95241" w:rsidRDefault="00D95241" w:rsidP="009D03E7">
      <w:pPr>
        <w:spacing w:line="480" w:lineRule="auto"/>
        <w:outlineLvl w:val="1"/>
        <w:rPr>
          <w:color w:val="000000" w:themeColor="text1"/>
        </w:rPr>
      </w:pPr>
      <w:r>
        <w:rPr>
          <w:color w:val="000000" w:themeColor="text1"/>
        </w:rPr>
        <w:t>Deep</w:t>
      </w:r>
      <w:r w:rsidR="002D183B">
        <w:rPr>
          <w:color w:val="000000" w:themeColor="text1"/>
        </w:rPr>
        <w:t>-water demersal fishes</w:t>
      </w:r>
      <w:r w:rsidR="008271E9">
        <w:rPr>
          <w:color w:val="000000" w:themeColor="text1"/>
        </w:rPr>
        <w:t xml:space="preserve"> are a valuable</w:t>
      </w:r>
      <w:r w:rsidR="002D183B">
        <w:rPr>
          <w:color w:val="000000" w:themeColor="text1"/>
        </w:rPr>
        <w:t xml:space="preserve"> economic and cultural </w:t>
      </w:r>
      <w:r>
        <w:rPr>
          <w:color w:val="000000" w:themeColor="text1"/>
        </w:rPr>
        <w:t xml:space="preserve">resource throughout the Indo-Pacific. In Hawaii, </w:t>
      </w:r>
      <w:r w:rsidR="00E66634">
        <w:rPr>
          <w:color w:val="000000" w:themeColor="text1"/>
        </w:rPr>
        <w:t>commercial and recreational</w:t>
      </w:r>
      <w:r>
        <w:rPr>
          <w:color w:val="000000" w:themeColor="text1"/>
        </w:rPr>
        <w:t xml:space="preserve"> </w:t>
      </w:r>
      <w:r w:rsidR="00F04DE5">
        <w:rPr>
          <w:color w:val="000000" w:themeColor="text1"/>
        </w:rPr>
        <w:t xml:space="preserve">bottomfish </w:t>
      </w:r>
      <w:r w:rsidR="00E66634">
        <w:rPr>
          <w:color w:val="000000" w:themeColor="text1"/>
        </w:rPr>
        <w:t xml:space="preserve">fisheries </w:t>
      </w:r>
      <w:r w:rsidR="00F04DE5">
        <w:rPr>
          <w:color w:val="000000" w:themeColor="text1"/>
        </w:rPr>
        <w:t>use hook-and-line methods to target</w:t>
      </w:r>
      <w:r w:rsidR="0024591F" w:rsidRPr="00616930">
        <w:rPr>
          <w:color w:val="000000" w:themeColor="text1"/>
        </w:rPr>
        <w:t xml:space="preserve"> a </w:t>
      </w:r>
      <w:r w:rsidR="00F011B2">
        <w:rPr>
          <w:color w:val="000000" w:themeColor="text1"/>
        </w:rPr>
        <w:t xml:space="preserve">multispecies </w:t>
      </w:r>
      <w:r w:rsidR="005A5C88">
        <w:rPr>
          <w:color w:val="000000" w:themeColor="text1"/>
        </w:rPr>
        <w:t xml:space="preserve">complex of </w:t>
      </w:r>
      <w:r w:rsidR="00F04DE5">
        <w:rPr>
          <w:color w:val="000000" w:themeColor="text1"/>
        </w:rPr>
        <w:t>demersal fishes that</w:t>
      </w:r>
      <w:r w:rsidR="0024591F" w:rsidRPr="00616930">
        <w:rPr>
          <w:color w:val="000000" w:themeColor="text1"/>
        </w:rPr>
        <w:t xml:space="preserve"> inhabit island slopes and banks throu</w:t>
      </w:r>
      <w:r w:rsidR="00F04DE5">
        <w:rPr>
          <w:color w:val="000000" w:themeColor="text1"/>
        </w:rPr>
        <w:t xml:space="preserve">ghout the archipelago </w:t>
      </w:r>
      <w:r w:rsidR="0024591F" w:rsidRPr="00616930">
        <w:rPr>
          <w:color w:val="000000" w:themeColor="text1"/>
        </w:rPr>
        <w:t xml:space="preserve">between </w:t>
      </w:r>
      <w:r w:rsidR="00BE7A0E">
        <w:rPr>
          <w:color w:val="000000" w:themeColor="text1"/>
        </w:rPr>
        <w:t xml:space="preserve">depths of </w:t>
      </w:r>
      <w:r w:rsidR="0024591F" w:rsidRPr="00616930">
        <w:rPr>
          <w:color w:val="000000" w:themeColor="text1"/>
        </w:rPr>
        <w:t>100 and 400</w:t>
      </w:r>
      <w:r w:rsidR="00A07E47">
        <w:rPr>
          <w:color w:val="000000" w:themeColor="text1"/>
        </w:rPr>
        <w:t>-m</w:t>
      </w:r>
      <w:r w:rsidR="00BE7A0E">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{"citationItems":[{"id":"ITEM-1","itemData":{"ISSN":"0090-1830","abstract":"Fishery resources, Economic potential, Tuna resource, Snappers, Groupers, Skule, Bigeye scad, CPUE, Catch per unit effort.","author":[{"dropping-particle":"","family":"Polovina","given":"J J","non-dropping-particle":"","parse-names":false,"suffix":""},{"dropping-particle":"","family":"Moffitt","given":"R B","non-dropping-particle":"","parse-names":false,"suffix":""},{"dropping-particle":"","family":"Ralston","given":"S","non-dropping-particle":"","parse-names":false,"suffix":""},{"dropping-particle":"","family":"Shiota","given":"P M","non-dropping-particle":"","parse-names":false,"suffix":""},{"dropping-particle":"","family":"Williams","given":"H a","non-dropping-particle":"","parse-names":false,"suffix":""}],"container-title":"Marine Fisheries Review","id":"ITEM-1","issued":{"date-parts":[["1985"]]},"page":"19-25","title":"Fisheries Resource Assessment of the Mariana Archipelago, 1982-85","type":"article-journal","volume":"47"},"uris":["http://www.mendeley.com/documents/?uuid=699988ae-e867-4dc6-8853-d6580f8ee228"]}],"mendeley":{"formattedCitation":"(Polovina et al., 1985)","plainTextFormattedCitation":"(Polovina et al., 1985)","previouslyFormattedCitation":"(Polovina et al., 1985)"},"properties":{"noteIndex":0},"schema":"https://github.com/citation-style-language/schema/raw/master/csl-citation.json"}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(Polovina et al., 1985)</w:t>
      </w:r>
      <w:r w:rsidR="0024591F" w:rsidRPr="00616930">
        <w:rPr>
          <w:color w:val="000000" w:themeColor="text1"/>
        </w:rPr>
        <w:fldChar w:fldCharType="end"/>
      </w:r>
      <w:r w:rsidR="0024591F" w:rsidRPr="00616930">
        <w:rPr>
          <w:color w:val="000000" w:themeColor="text1"/>
        </w:rPr>
        <w:t xml:space="preserve">. </w:t>
      </w:r>
      <w:r w:rsidR="009D03E7">
        <w:rPr>
          <w:color w:val="000000" w:themeColor="text1"/>
        </w:rPr>
        <w:t>During the 2017-2018 fishing year, the ex-vessel value of these species was in excess of 1.6 million dollars</w:t>
      </w:r>
      <w:r w:rsidR="009D03E7">
        <w:rPr>
          <w:rStyle w:val="FootnoteReference"/>
          <w:color w:val="000000" w:themeColor="text1"/>
        </w:rPr>
        <w:footnoteReference w:id="1"/>
      </w:r>
      <w:r w:rsidR="009D03E7">
        <w:rPr>
          <w:color w:val="000000" w:themeColor="text1"/>
        </w:rPr>
        <w:t xml:space="preserve">. </w:t>
      </w:r>
    </w:p>
    <w:p w14:paraId="58DD6497" w14:textId="49B97D2E" w:rsidR="004603D1" w:rsidRPr="00D95241" w:rsidRDefault="009D03E7" w:rsidP="00616930">
      <w:pPr>
        <w:spacing w:line="480" w:lineRule="auto"/>
        <w:outlineLvl w:val="1"/>
        <w:rPr>
          <w:color w:val="000000" w:themeColor="text1"/>
        </w:rPr>
      </w:pPr>
      <w:r>
        <w:rPr>
          <w:color w:val="000000" w:themeColor="text1"/>
        </w:rPr>
        <w:tab/>
      </w:r>
      <w:r w:rsidR="008271E9">
        <w:rPr>
          <w:color w:val="000000" w:themeColor="text1"/>
        </w:rPr>
        <w:t>M</w:t>
      </w:r>
      <w:r w:rsidR="003F1B42" w:rsidRPr="00616930">
        <w:rPr>
          <w:color w:val="000000" w:themeColor="text1"/>
        </w:rPr>
        <w:t>anagement of bottomfish resour</w:t>
      </w:r>
      <w:r w:rsidR="00835072">
        <w:rPr>
          <w:color w:val="000000" w:themeColor="text1"/>
        </w:rPr>
        <w:t>ces is a partnership of federal and</w:t>
      </w:r>
      <w:r w:rsidR="003F1B42" w:rsidRPr="00616930">
        <w:rPr>
          <w:color w:val="000000" w:themeColor="text1"/>
        </w:rPr>
        <w:t xml:space="preserve"> state </w:t>
      </w:r>
      <w:r w:rsidR="00BE7A0E">
        <w:rPr>
          <w:color w:val="000000" w:themeColor="text1"/>
        </w:rPr>
        <w:t xml:space="preserve">agencies </w:t>
      </w:r>
      <w:r w:rsidR="00F04DE5">
        <w:rPr>
          <w:color w:val="000000" w:themeColor="text1"/>
        </w:rPr>
        <w:t xml:space="preserve">with quantitative fishery assessment and focuses on six species of </w:t>
      </w:r>
      <w:proofErr w:type="spellStart"/>
      <w:r w:rsidR="00F04DE5">
        <w:rPr>
          <w:color w:val="000000" w:themeColor="text1"/>
        </w:rPr>
        <w:t>eteline</w:t>
      </w:r>
      <w:proofErr w:type="spellEnd"/>
      <w:r w:rsidR="00F04DE5">
        <w:rPr>
          <w:color w:val="000000" w:themeColor="text1"/>
        </w:rPr>
        <w:t xml:space="preserve"> snapper and one endemic grouper </w:t>
      </w:r>
      <w:r w:rsidR="003F1B42" w:rsidRPr="00616930">
        <w:rPr>
          <w:color w:val="000000" w:themeColor="text1"/>
        </w:rPr>
        <w:fldChar w:fldCharType="begin" w:fldLock="1"/>
      </w:r>
      <w:r w:rsidR="00EF24F2">
        <w:rPr>
          <w:color w:val="000000" w:themeColor="text1"/>
        </w:rPr>
        <w:instrText>ADDIN CSL_CITATION {"citationItems":[{"id":"ITEM-1","itemData":{"author":[{"dropping-particle":"","family":"Western Pacific Regional Fishery Management Council","given":"","non-dropping-particle":"","parse-names":false,"suffix":""}],"id":"ITEM-1","issued":{"date-parts":[["2009"]]},"number-of-pages":"266","publisher-place":"Honolulu, HI","title":"Fishery Ecosystem Plan for the Hawaii Archipelago","type":"report"},"uris":["http://www.mendeley.com/documents/?uuid=4f760ffd-8f48-4c5d-aa2f-11ad61efd90d"]}],"mendeley":{"formattedCitation":"(Western Pacific Regional Fishery Management Council, 2009)","manualFormatting":"(Anonymous 2009)","plainTextFormattedCitation":"(Western Pacific Regional Fishery Management Council, 2009)","previouslyFormattedCitation":"(Western Pacific Regional Fishery Management Council, 2009)"},"properties":{"noteIndex":0},"schema":"https://github.com/citation-style-language/schema/raw/master/csl-citation.json"}</w:instrText>
      </w:r>
      <w:r w:rsidR="003F1B42" w:rsidRPr="00616930">
        <w:rPr>
          <w:color w:val="000000" w:themeColor="text1"/>
        </w:rPr>
        <w:fldChar w:fldCharType="separate"/>
      </w:r>
      <w:r w:rsidR="003F1B42" w:rsidRPr="00616930">
        <w:rPr>
          <w:noProof/>
          <w:color w:val="000000" w:themeColor="text1"/>
        </w:rPr>
        <w:t>(Anonymous 2009)</w:t>
      </w:r>
      <w:r w:rsidR="003F1B42" w:rsidRPr="00616930">
        <w:rPr>
          <w:color w:val="000000" w:themeColor="text1"/>
        </w:rPr>
        <w:fldChar w:fldCharType="end"/>
      </w:r>
      <w:r w:rsidR="003F1B42" w:rsidRPr="00616930">
        <w:rPr>
          <w:color w:val="000000" w:themeColor="text1"/>
        </w:rPr>
        <w:t xml:space="preserve">. </w:t>
      </w:r>
      <w:r w:rsidR="00F04DE5">
        <w:rPr>
          <w:color w:val="000000" w:themeColor="text1"/>
        </w:rPr>
        <w:t>Locally these</w:t>
      </w:r>
      <w:r w:rsidR="00FD6522" w:rsidRPr="00616930">
        <w:rPr>
          <w:color w:val="000000" w:themeColor="text1"/>
        </w:rPr>
        <w:t xml:space="preserve"> species are</w:t>
      </w:r>
      <w:r w:rsidR="00F04DE5">
        <w:rPr>
          <w:color w:val="000000" w:themeColor="text1"/>
        </w:rPr>
        <w:t xml:space="preserve"> referred to</w:t>
      </w:r>
      <w:r w:rsidR="00C06CE9">
        <w:rPr>
          <w:color w:val="000000" w:themeColor="text1"/>
        </w:rPr>
        <w:t xml:space="preserve"> as the D</w:t>
      </w:r>
      <w:r w:rsidR="00F04DE5">
        <w:rPr>
          <w:color w:val="000000" w:themeColor="text1"/>
        </w:rPr>
        <w:t>eep</w:t>
      </w:r>
      <w:r w:rsidR="00C06CE9">
        <w:rPr>
          <w:color w:val="000000" w:themeColor="text1"/>
        </w:rPr>
        <w:t xml:space="preserve"> </w:t>
      </w:r>
      <w:r w:rsidR="00FD6522" w:rsidRPr="00616930">
        <w:rPr>
          <w:color w:val="000000" w:themeColor="text1"/>
        </w:rPr>
        <w:t>7 and include</w:t>
      </w:r>
      <w:r w:rsidR="0024591F" w:rsidRPr="00616930">
        <w:rPr>
          <w:color w:val="000000" w:themeColor="text1"/>
        </w:rPr>
        <w:t xml:space="preserve"> </w:t>
      </w:r>
      <w:r w:rsidR="0024591F" w:rsidRPr="00616930">
        <w:rPr>
          <w:i/>
          <w:color w:val="000000" w:themeColor="text1"/>
        </w:rPr>
        <w:t xml:space="preserve">Pristipomoides filamentosus </w:t>
      </w:r>
      <w:r w:rsidR="008271E9">
        <w:rPr>
          <w:color w:val="000000" w:themeColor="text1"/>
        </w:rPr>
        <w:t>(local</w:t>
      </w:r>
      <w:r w:rsidR="00FD6522" w:rsidRPr="00616930">
        <w:rPr>
          <w:color w:val="000000" w:themeColor="text1"/>
        </w:rPr>
        <w:t xml:space="preserve"> </w:t>
      </w:r>
      <w:r w:rsidR="008271E9">
        <w:rPr>
          <w:color w:val="000000" w:themeColor="text1"/>
        </w:rPr>
        <w:t>name</w:t>
      </w:r>
      <w:r w:rsidR="0024591F" w:rsidRPr="00616930">
        <w:rPr>
          <w:color w:val="000000" w:themeColor="text1"/>
        </w:rPr>
        <w:t xml:space="preserve"> </w:t>
      </w:r>
      <w:r w:rsidR="008271E9">
        <w:rPr>
          <w:color w:val="000000" w:themeColor="text1"/>
        </w:rPr>
        <w:t>‘</w:t>
      </w:r>
      <w:r w:rsidR="0024591F" w:rsidRPr="00616930">
        <w:rPr>
          <w:color w:val="000000" w:themeColor="text1"/>
        </w:rPr>
        <w:t>opakapaka</w:t>
      </w:r>
      <w:r w:rsidR="008271E9">
        <w:rPr>
          <w:color w:val="000000" w:themeColor="text1"/>
        </w:rPr>
        <w:t>’</w:t>
      </w:r>
      <w:r w:rsidR="00145CD0">
        <w:rPr>
          <w:color w:val="000000" w:themeColor="text1"/>
        </w:rPr>
        <w:t xml:space="preserve">), </w:t>
      </w:r>
      <w:r w:rsidR="0024591F" w:rsidRPr="00616930">
        <w:rPr>
          <w:color w:val="000000" w:themeColor="text1"/>
        </w:rPr>
        <w:t xml:space="preserve">the species </w:t>
      </w:r>
      <w:r w:rsidR="00C06CE9">
        <w:rPr>
          <w:color w:val="000000" w:themeColor="text1"/>
        </w:rPr>
        <w:t>representing the</w:t>
      </w:r>
      <w:r w:rsidR="0024591F" w:rsidRPr="00616930">
        <w:rPr>
          <w:color w:val="000000" w:themeColor="text1"/>
        </w:rPr>
        <w:t xml:space="preserve"> highest catch abundance, followed by </w:t>
      </w:r>
      <w:proofErr w:type="spellStart"/>
      <w:r w:rsidR="0024591F" w:rsidRPr="00616930">
        <w:rPr>
          <w:i/>
          <w:color w:val="000000" w:themeColor="text1"/>
        </w:rPr>
        <w:t>Etelis</w:t>
      </w:r>
      <w:proofErr w:type="spellEnd"/>
      <w:r w:rsidR="0024591F" w:rsidRPr="00616930">
        <w:rPr>
          <w:i/>
          <w:color w:val="000000" w:themeColor="text1"/>
        </w:rPr>
        <w:t xml:space="preserve"> </w:t>
      </w:r>
      <w:proofErr w:type="spellStart"/>
      <w:r w:rsidR="0024591F" w:rsidRPr="00616930">
        <w:rPr>
          <w:i/>
          <w:color w:val="000000" w:themeColor="text1"/>
        </w:rPr>
        <w:t>courscans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F90B32">
        <w:rPr>
          <w:color w:val="000000" w:themeColor="text1"/>
        </w:rPr>
        <w:t>o</w:t>
      </w:r>
      <w:r w:rsidR="0024591F" w:rsidRPr="00616930">
        <w:rPr>
          <w:color w:val="000000" w:themeColor="text1"/>
        </w:rPr>
        <w:t>naga</w:t>
      </w:r>
      <w:proofErr w:type="spellEnd"/>
      <w:r w:rsidR="00145CD0">
        <w:rPr>
          <w:color w:val="000000" w:themeColor="text1"/>
        </w:rPr>
        <w:t>’</w:t>
      </w:r>
      <w:r w:rsidR="0024591F" w:rsidRPr="00616930">
        <w:rPr>
          <w:color w:val="000000" w:themeColor="text1"/>
        </w:rPr>
        <w:t xml:space="preserve">), </w:t>
      </w:r>
      <w:proofErr w:type="spellStart"/>
      <w:r w:rsidR="0024591F" w:rsidRPr="00616930">
        <w:rPr>
          <w:i/>
          <w:color w:val="000000" w:themeColor="text1"/>
        </w:rPr>
        <w:t>Etelis</w:t>
      </w:r>
      <w:proofErr w:type="spellEnd"/>
      <w:r w:rsidR="0024591F" w:rsidRPr="00616930">
        <w:rPr>
          <w:i/>
          <w:color w:val="000000" w:themeColor="text1"/>
        </w:rPr>
        <w:t xml:space="preserve"> </w:t>
      </w:r>
      <w:proofErr w:type="spellStart"/>
      <w:r w:rsidR="0024591F" w:rsidRPr="00616930">
        <w:rPr>
          <w:i/>
          <w:color w:val="000000" w:themeColor="text1"/>
        </w:rPr>
        <w:t>carbunculus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F90B32">
        <w:rPr>
          <w:color w:val="000000" w:themeColor="text1"/>
        </w:rPr>
        <w:t>e</w:t>
      </w:r>
      <w:r w:rsidR="0024591F" w:rsidRPr="00616930">
        <w:rPr>
          <w:color w:val="000000" w:themeColor="text1"/>
        </w:rPr>
        <w:t>hu</w:t>
      </w:r>
      <w:proofErr w:type="spellEnd"/>
      <w:r w:rsidR="00145CD0">
        <w:rPr>
          <w:color w:val="000000" w:themeColor="text1"/>
        </w:rPr>
        <w:t>’</w:t>
      </w:r>
      <w:r w:rsidR="0024591F" w:rsidRPr="00616930">
        <w:rPr>
          <w:color w:val="000000" w:themeColor="text1"/>
        </w:rPr>
        <w:t xml:space="preserve">), </w:t>
      </w:r>
      <w:r w:rsidR="00FD6522" w:rsidRPr="00616930">
        <w:rPr>
          <w:color w:val="000000" w:themeColor="text1"/>
        </w:rPr>
        <w:t xml:space="preserve">and </w:t>
      </w:r>
      <w:r w:rsidR="0024591F" w:rsidRPr="00616930">
        <w:rPr>
          <w:i/>
          <w:color w:val="000000" w:themeColor="text1"/>
        </w:rPr>
        <w:t xml:space="preserve">Pristipomoides </w:t>
      </w:r>
      <w:proofErr w:type="spellStart"/>
      <w:r w:rsidR="0024591F" w:rsidRPr="00616930">
        <w:rPr>
          <w:i/>
          <w:color w:val="000000" w:themeColor="text1"/>
        </w:rPr>
        <w:t>sieboldii</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kalekale</w:t>
      </w:r>
      <w:proofErr w:type="spellEnd"/>
      <w:r w:rsidR="00145CD0">
        <w:rPr>
          <w:color w:val="000000" w:themeColor="text1"/>
        </w:rPr>
        <w:t>’</w:t>
      </w:r>
      <w:r w:rsidR="0024591F" w:rsidRPr="00616930">
        <w:rPr>
          <w:color w:val="000000" w:themeColor="text1"/>
        </w:rPr>
        <w:t xml:space="preserve">). </w:t>
      </w:r>
      <w:proofErr w:type="spellStart"/>
      <w:r w:rsidR="0024591F" w:rsidRPr="00616930">
        <w:rPr>
          <w:i/>
          <w:color w:val="000000" w:themeColor="text1"/>
        </w:rPr>
        <w:t>Aphareus</w:t>
      </w:r>
      <w:proofErr w:type="spellEnd"/>
      <w:r w:rsidR="0024591F" w:rsidRPr="00616930">
        <w:rPr>
          <w:i/>
          <w:color w:val="000000" w:themeColor="text1"/>
        </w:rPr>
        <w:t xml:space="preserve"> </w:t>
      </w:r>
      <w:proofErr w:type="spellStart"/>
      <w:r w:rsidR="0024591F" w:rsidRPr="00616930">
        <w:rPr>
          <w:i/>
          <w:color w:val="000000" w:themeColor="text1"/>
        </w:rPr>
        <w:t>rutilans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lehi</w:t>
      </w:r>
      <w:proofErr w:type="spellEnd"/>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Pristipomoides </w:t>
      </w:r>
      <w:proofErr w:type="spellStart"/>
      <w:r w:rsidR="0024591F" w:rsidRPr="00616930">
        <w:rPr>
          <w:i/>
          <w:color w:val="000000" w:themeColor="text1"/>
        </w:rPr>
        <w:t>zonatus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gindai</w:t>
      </w:r>
      <w:proofErr w:type="spellEnd"/>
      <w:r w:rsidR="00145CD0">
        <w:rPr>
          <w:color w:val="000000" w:themeColor="text1"/>
        </w:rPr>
        <w:t>’</w:t>
      </w:r>
      <w:r w:rsidR="0024591F" w:rsidRPr="00616930">
        <w:rPr>
          <w:color w:val="000000" w:themeColor="text1"/>
        </w:rPr>
        <w:t xml:space="preserve">), and the endemic Hawaiian grouper </w:t>
      </w:r>
      <w:proofErr w:type="spellStart"/>
      <w:r w:rsidR="0024591F" w:rsidRPr="00616930">
        <w:rPr>
          <w:i/>
          <w:color w:val="000000" w:themeColor="text1"/>
        </w:rPr>
        <w:t>Hyporthodus</w:t>
      </w:r>
      <w:proofErr w:type="spellEnd"/>
      <w:r w:rsidR="0024591F" w:rsidRPr="00616930">
        <w:rPr>
          <w:i/>
          <w:color w:val="000000" w:themeColor="text1"/>
        </w:rPr>
        <w:t xml:space="preserve"> </w:t>
      </w:r>
      <w:proofErr w:type="spellStart"/>
      <w:r w:rsidR="0024591F" w:rsidRPr="00616930">
        <w:rPr>
          <w:i/>
          <w:color w:val="000000" w:themeColor="text1"/>
        </w:rPr>
        <w:t>quernus</w:t>
      </w:r>
      <w:proofErr w:type="spellEnd"/>
      <w:r w:rsidR="0024591F" w:rsidRPr="00616930">
        <w:rPr>
          <w:color w:val="000000" w:themeColor="text1"/>
        </w:rPr>
        <w:t xml:space="preserve"> (</w:t>
      </w:r>
      <w:r w:rsidR="00145CD0">
        <w:rPr>
          <w:color w:val="000000" w:themeColor="text1"/>
        </w:rPr>
        <w:t>‘</w:t>
      </w:r>
      <w:proofErr w:type="spellStart"/>
      <w:r w:rsidR="0024591F" w:rsidRPr="00616930">
        <w:rPr>
          <w:color w:val="000000" w:themeColor="text1"/>
        </w:rPr>
        <w:t>hapuupuu</w:t>
      </w:r>
      <w:proofErr w:type="spellEnd"/>
      <w:r w:rsidR="00145CD0">
        <w:rPr>
          <w:color w:val="000000" w:themeColor="text1"/>
        </w:rPr>
        <w:t>’</w:t>
      </w:r>
      <w:r w:rsidR="0024591F" w:rsidRPr="00616930">
        <w:rPr>
          <w:color w:val="000000" w:themeColor="text1"/>
        </w:rPr>
        <w:t xml:space="preserve">) make up the remainder of the </w:t>
      </w:r>
      <w:r w:rsidR="009658DC" w:rsidRPr="00616930">
        <w:rPr>
          <w:color w:val="000000" w:themeColor="text1"/>
        </w:rPr>
        <w:t>seven managed species</w:t>
      </w:r>
      <w:r w:rsidR="0024591F" w:rsidRPr="00616930">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{"citationItems":[{"id":"ITEM-1","itemData":{"author":[{"dropping-particle":"","family":"Martell","given":"Steven J D","non-dropping-particle":"","parse-names":false,"suffix":""},{"dropping-particle":"","family":"Christensen","given":"Line B","non-dropping-particle":"","parse-names":false,"suffix":""},{"dropping-particle":"","family":"Zeller","given":"Dirk","non-dropping-particle":"","parse-names":false,"suffix":""}],"id":"ITEM-1","issue":"September 2006","issued":{"date-parts":[["2006"]]},"page":"1948-2004","title":"Status and Trends of the Hawaiian Bottomfish Stocks : 1948-2004","type":"article-journal"},"uris":["http://www.mendeley.com/documents/?uuid=193d9976-0306-3350-908a-d9c2cc9c4786"]}],"mendeley":{"formattedCitation":"(Martell, Christensen, and Zeller, 2006)","plainTextFormattedCitation":"(Martell, Christensen, and Zeller, 2006)","previouslyFormattedCitation":"(Martell, Christensen, and Zeller, 2006)"},"properties":{"noteIndex":0},"schema":"https://github.com/citation-style-language/schema/raw/master/csl-citation.json"}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(Martell, Christensen, and Zeller, 2006)</w:t>
      </w:r>
      <w:r w:rsidR="0024591F" w:rsidRPr="00616930">
        <w:rPr>
          <w:color w:val="000000" w:themeColor="text1"/>
        </w:rPr>
        <w:fldChar w:fldCharType="end"/>
      </w:r>
      <w:r w:rsidR="0024591F" w:rsidRPr="00616930">
        <w:rPr>
          <w:color w:val="000000" w:themeColor="text1"/>
        </w:rPr>
        <w:t>.</w:t>
      </w:r>
      <w:r w:rsidR="004603D1" w:rsidRPr="00616930">
        <w:rPr>
          <w:color w:val="000000" w:themeColor="text1"/>
        </w:rPr>
        <w:t xml:space="preserve"> </w:t>
      </w:r>
    </w:p>
    <w:p w14:paraId="266D73BE" w14:textId="41EA23C9" w:rsidR="00845953" w:rsidRDefault="00D95E18" w:rsidP="00B84950">
      <w:pPr>
        <w:spacing w:line="480" w:lineRule="auto"/>
        <w:ind w:firstLine="720"/>
        <w:rPr>
          <w:color w:val="000000" w:themeColor="text1"/>
        </w:rPr>
      </w:pPr>
      <w:r w:rsidRPr="00616930">
        <w:rPr>
          <w:color w:val="000000" w:themeColor="text1"/>
        </w:rPr>
        <w:t>Faced wit</w:t>
      </w:r>
      <w:r w:rsidR="009658DC" w:rsidRPr="00616930">
        <w:rPr>
          <w:color w:val="000000" w:themeColor="text1"/>
        </w:rPr>
        <w:t xml:space="preserve">h an overfishing determination </w:t>
      </w:r>
      <w:r w:rsidRPr="00616930">
        <w:rPr>
          <w:color w:val="000000" w:themeColor="text1"/>
        </w:rPr>
        <w:t>in 1998</w:t>
      </w:r>
      <w:r w:rsidR="009658DC" w:rsidRPr="00616930">
        <w:rPr>
          <w:color w:val="000000" w:themeColor="text1"/>
        </w:rPr>
        <w:t xml:space="preserve">, </w:t>
      </w:r>
      <w:r w:rsidR="003F1B42" w:rsidRPr="00616930">
        <w:rPr>
          <w:color w:val="000000" w:themeColor="text1"/>
        </w:rPr>
        <w:t xml:space="preserve">an annual catch limit and a network of no-take </w:t>
      </w:r>
      <w:r w:rsidR="00AD2AF9">
        <w:rPr>
          <w:color w:val="000000" w:themeColor="text1"/>
        </w:rPr>
        <w:t>deep-water marine protected</w:t>
      </w:r>
      <w:r w:rsidR="003F1B42" w:rsidRPr="00616930">
        <w:rPr>
          <w:color w:val="000000" w:themeColor="text1"/>
        </w:rPr>
        <w:t xml:space="preserve"> areas were introduced as</w:t>
      </w:r>
      <w:r w:rsidRPr="00616930">
        <w:rPr>
          <w:color w:val="000000" w:themeColor="text1"/>
        </w:rPr>
        <w:t xml:space="preserve"> control</w:t>
      </w:r>
      <w:r w:rsidR="00F0781C" w:rsidRPr="00616930">
        <w:rPr>
          <w:color w:val="000000" w:themeColor="text1"/>
        </w:rPr>
        <w:t xml:space="preserve"> measures</w:t>
      </w:r>
      <w:r w:rsidRPr="00616930">
        <w:rPr>
          <w:color w:val="000000" w:themeColor="text1"/>
        </w:rPr>
        <w:t xml:space="preserve"> to </w:t>
      </w:r>
      <w:r w:rsidR="00845953">
        <w:rPr>
          <w:color w:val="000000" w:themeColor="text1"/>
        </w:rPr>
        <w:t xml:space="preserve">facilitate </w:t>
      </w:r>
      <w:r w:rsidR="003F1B42" w:rsidRPr="00616930">
        <w:rPr>
          <w:color w:val="000000" w:themeColor="text1"/>
        </w:rPr>
        <w:t>recovery</w:t>
      </w:r>
      <w:r w:rsidR="00845953">
        <w:rPr>
          <w:color w:val="000000" w:themeColor="text1"/>
        </w:rPr>
        <w:t xml:space="preserve"> of </w:t>
      </w:r>
      <w:r w:rsidR="00C06CE9">
        <w:rPr>
          <w:color w:val="000000" w:themeColor="text1"/>
        </w:rPr>
        <w:t>D</w:t>
      </w:r>
      <w:r w:rsidR="00845953">
        <w:rPr>
          <w:color w:val="000000" w:themeColor="text1"/>
        </w:rPr>
        <w:t>eep 7 stocks</w:t>
      </w:r>
      <w:r w:rsidRPr="00616930">
        <w:rPr>
          <w:color w:val="000000" w:themeColor="text1"/>
        </w:rPr>
        <w:t xml:space="preserve">. </w:t>
      </w:r>
      <w:r w:rsidR="003F1B42" w:rsidRPr="00616930">
        <w:rPr>
          <w:color w:val="000000" w:themeColor="text1"/>
        </w:rPr>
        <w:t>The</w:t>
      </w:r>
      <w:r w:rsidRPr="00616930">
        <w:rPr>
          <w:color w:val="000000" w:themeColor="text1"/>
        </w:rPr>
        <w:t xml:space="preserve"> Bottomfish Restricted Fishing Areas, or BRFAs</w:t>
      </w:r>
      <w:r w:rsidR="003F1B42" w:rsidRPr="00616930">
        <w:rPr>
          <w:color w:val="000000" w:themeColor="text1"/>
        </w:rPr>
        <w:t xml:space="preserve"> as they are known</w:t>
      </w:r>
      <w:r w:rsidR="00845953">
        <w:rPr>
          <w:color w:val="000000" w:themeColor="text1"/>
        </w:rPr>
        <w:t>,</w:t>
      </w:r>
      <w:r w:rsidR="003F1B42" w:rsidRPr="00616930">
        <w:rPr>
          <w:color w:val="000000" w:themeColor="text1"/>
        </w:rPr>
        <w:t xml:space="preserve"> </w:t>
      </w:r>
      <w:r w:rsidR="009658DC" w:rsidRPr="00616930">
        <w:rPr>
          <w:color w:val="000000" w:themeColor="text1"/>
        </w:rPr>
        <w:t xml:space="preserve">originally </w:t>
      </w:r>
      <w:r w:rsidR="003F1B42" w:rsidRPr="00616930">
        <w:rPr>
          <w:color w:val="000000" w:themeColor="text1"/>
        </w:rPr>
        <w:t>19 in number</w:t>
      </w:r>
      <w:r w:rsidR="00845953">
        <w:rPr>
          <w:color w:val="000000" w:themeColor="text1"/>
        </w:rPr>
        <w:t>,</w:t>
      </w:r>
      <w:r w:rsidR="009658DC" w:rsidRPr="00616930">
        <w:rPr>
          <w:color w:val="000000" w:themeColor="text1"/>
        </w:rPr>
        <w:t xml:space="preserve"> </w:t>
      </w:r>
      <w:r w:rsidR="00845953">
        <w:rPr>
          <w:color w:val="000000" w:themeColor="text1"/>
        </w:rPr>
        <w:t>were</w:t>
      </w:r>
      <w:r w:rsidRPr="00616930">
        <w:rPr>
          <w:color w:val="000000" w:themeColor="text1"/>
        </w:rPr>
        <w:t xml:space="preserve"> designed to protect 20% of bottomfish habitat </w:t>
      </w:r>
      <w:r w:rsidR="00845953">
        <w:rPr>
          <w:color w:val="000000" w:themeColor="text1"/>
        </w:rPr>
        <w:t xml:space="preserve">in the Main Hawaiian Islands (MHI) </w:t>
      </w:r>
      <w:r w:rsidR="003F1B42" w:rsidRPr="00616930">
        <w:rPr>
          <w:color w:val="000000" w:themeColor="text1"/>
        </w:rPr>
        <w:t>while reducing</w:t>
      </w:r>
      <w:r w:rsidRPr="00616930">
        <w:rPr>
          <w:color w:val="000000" w:themeColor="text1"/>
        </w:rPr>
        <w:t xml:space="preserve"> total</w:t>
      </w:r>
      <w:r w:rsidR="003F1B42" w:rsidRPr="00616930">
        <w:rPr>
          <w:color w:val="000000" w:themeColor="text1"/>
        </w:rPr>
        <w:t xml:space="preserve"> stock</w:t>
      </w:r>
      <w:r w:rsidRPr="00616930">
        <w:rPr>
          <w:color w:val="000000" w:themeColor="text1"/>
        </w:rPr>
        <w:t xml:space="preserve"> mortality by 15% </w:t>
      </w:r>
      <w:r w:rsidRPr="00616930">
        <w:rPr>
          <w:color w:val="000000" w:themeColor="text1"/>
        </w:rPr>
        <w:fldChar w:fldCharType="begin" w:fldLock="1"/>
      </w:r>
      <w:r w:rsidR="00EF24F2">
        <w:rPr>
          <w:color w:val="000000" w:themeColor="text1"/>
        </w:rPr>
        <w:instrText>ADDIN CSL_CITATION {"citationItems":[{"id":"ITEM-1","itemData":{"author":[{"dropping-particle":"","family":"National Marine Fisheries Service","given":"","non-dropping-particle":"","parse-names":false,"suffix":""}],"id":"ITEM-1","issued":{"date-parts":[["2006"]]},"number-of-pages":"1-300","publisher-place":"Honolulu, HI","title":"Draft Supplmental Environmental Impact Statementbottomfish and Seamount Groundfish Fisheries of the Western Pacific Regionmeasures To End Bottomfish Overfishing in the Hawaii Archipelago","type":"report"},"uris":["http://www.mendeley.com/documents/?uuid=9074ecde-e750-48d5-9a21-ae5e1f9f512d"]}],"mendeley":{"formattedCitation":"(National Marine Fisheries Service, 2006)","plainTextFormattedCitation":"(National Marine Fisheries Service, 2006)","previouslyFormattedCitation":"(National Marine Fisheries Service, 2006)"},"properties":{"noteIndex":0},"schema":"https://github.com/citation-style-language/schema/raw/master/csl-citation.json"}</w:instrText>
      </w:r>
      <w:r w:rsidRPr="00616930">
        <w:rPr>
          <w:color w:val="000000" w:themeColor="text1"/>
        </w:rPr>
        <w:fldChar w:fldCharType="separate"/>
      </w:r>
      <w:r w:rsidR="00D332C7" w:rsidRPr="00616930">
        <w:rPr>
          <w:noProof/>
          <w:color w:val="000000" w:themeColor="text1"/>
        </w:rPr>
        <w:t>(National Marine Fisheries Service, 2006)</w:t>
      </w:r>
      <w:r w:rsidRPr="00616930">
        <w:rPr>
          <w:color w:val="000000" w:themeColor="text1"/>
        </w:rPr>
        <w:fldChar w:fldCharType="end"/>
      </w:r>
      <w:r w:rsidR="00845953">
        <w:rPr>
          <w:color w:val="000000" w:themeColor="text1"/>
        </w:rPr>
        <w:t>. I</w:t>
      </w:r>
      <w:r w:rsidR="00845953" w:rsidRPr="00616930">
        <w:rPr>
          <w:color w:val="000000" w:themeColor="text1"/>
        </w:rPr>
        <w:t>ncorporating improved knowledge o</w:t>
      </w:r>
      <w:r w:rsidR="00845953">
        <w:rPr>
          <w:color w:val="000000" w:themeColor="text1"/>
        </w:rPr>
        <w:t>f preferred bottomfish habitat, in 2008</w:t>
      </w:r>
      <w:r w:rsidRPr="00616930">
        <w:rPr>
          <w:color w:val="000000" w:themeColor="text1"/>
        </w:rPr>
        <w:t xml:space="preserve"> the BRFAs were restructured</w:t>
      </w:r>
      <w:r w:rsidR="00845953">
        <w:rPr>
          <w:color w:val="000000" w:themeColor="text1"/>
        </w:rPr>
        <w:t xml:space="preserve"> and</w:t>
      </w:r>
      <w:r w:rsidRPr="00616930">
        <w:rPr>
          <w:color w:val="000000" w:themeColor="text1"/>
        </w:rPr>
        <w:t xml:space="preserve"> </w:t>
      </w:r>
      <w:r w:rsidR="00845953">
        <w:rPr>
          <w:color w:val="000000" w:themeColor="text1"/>
        </w:rPr>
        <w:t>reduced in</w:t>
      </w:r>
      <w:r w:rsidRPr="00616930">
        <w:rPr>
          <w:color w:val="000000" w:themeColor="text1"/>
        </w:rPr>
        <w:t xml:space="preserve"> </w:t>
      </w:r>
      <w:r w:rsidR="00845953">
        <w:rPr>
          <w:color w:val="000000" w:themeColor="text1"/>
        </w:rPr>
        <w:t>number of protected areas to 12.</w:t>
      </w:r>
      <w:r w:rsidRPr="00616930">
        <w:rPr>
          <w:color w:val="000000" w:themeColor="text1"/>
        </w:rPr>
        <w:t xml:space="preserve"> The goal of this process was to further </w:t>
      </w:r>
      <w:r w:rsidR="00C06CE9">
        <w:rPr>
          <w:color w:val="000000" w:themeColor="text1"/>
        </w:rPr>
        <w:t>reduce the total mortality rate</w:t>
      </w:r>
      <w:r w:rsidRPr="00616930">
        <w:rPr>
          <w:color w:val="000000" w:themeColor="text1"/>
        </w:rPr>
        <w:t xml:space="preserve"> to 24% </w:t>
      </w:r>
      <w:r w:rsidRPr="00616930">
        <w:rPr>
          <w:color w:val="000000" w:themeColor="text1"/>
        </w:rPr>
        <w:fldChar w:fldCharType="begin" w:fldLock="1"/>
      </w:r>
      <w:r w:rsidR="00EF24F2">
        <w:rPr>
          <w:color w:val="000000" w:themeColor="text1"/>
        </w:rPr>
        <w:instrText>ADDIN CSL_CITATION {"citationItems":[{"id":"ITEM-1","itemData":{"author":[{"dropping-particle":"","family":"National Marine Fisheries Service","given":"","non-dropping-particle":"","parse-names":false,"suffix":""}],"id":"ITEM-1","issued":{"date-parts":[["2006"]]},"number-of-pages":"1-300","publisher-place":"Honolulu, HI","title":"Draft Supplmental Environmental Impact Statementbottomfish and Seamount Groundfish Fisheries of the Western Pacific Regionmeasures To End Bottomfish Overfishing in the Hawaii Archipelago","type":"report"},"uris":["http://www.mendeley.com/documents/?uuid=9074ecde-e750-48d5-9a21-ae5e1f9f512d"]},{"id":"ITEM-2","itemData":{"author":[{"dropping-particle":"","family":"Moffitt","given":"Robert B.","non-dropping-particle":"","parse-names":false,"suffix":""},{"dropping-particle":"","family":"Kobayashi","given":"Donald R.","non-dropping-particle":"","parse-names":false,"suffix":""},{"dropping-particle":"","family":"Dinardo","given":"Gerard T.","non-dropping-particle":"","parse-names":false,"suffix":""}],"id":"ITEM-2","issue":"H-06-01","issued":{"date-parts":[["2006"]]},"number-of-pages":"1-50","publisher-place":"Honolulu, HI","title":"Status of the Hawaiian Bottomfish Stocks, 2004","type":"report"},"uris":["http://www.mendeley.com/documents/?uuid=6d439504-60a7-4923-9bdb-e94dbece4003"]},{"id":"ITEM-3","itemData":{"DOI":"10.1186/2050-3385-1-17","ISBN":"2050338511","ISSN":"2050-3385","author":[{"dropping-particle":"","family":"Weng","given":"Kevin C","non-dropping-particle":"","parse-names":false,"suffix":""}],"container-title":"Animal Biotelemetry","id":"ITEM-3","issued":{"date-parts":[["2013"]]},"page":"17","title":"A pilot study of deepwater fish movement with respect to marine reserves","type":"article-journal","volume":"1"},"uris":["http://www.mendeley.com/documents/?uuid=62717eaf-22aa-45d1-9cc7-2637cb3514e3"]},{"id":"ITEM-4","itemData":{"DOI":"10.1007/s00227-013-2347-9","ISBN":"0022701323479","ISSN":"00253162","author":[{"dropping-particle":"","family":"Sackett","given":"Dana K.","non-dropping-particle":"","parse-names":false,"suffix":""},{"dropping-particle":"","family":"Drazen","given":"Jeffrey C.","non-dropping-particle":"","parse-names":false,"suffix":""},{"dropping-particle":"","family":"Moriwake","given":"Virginia N.","non-dropping-particle":"","parse-names":false,"suffix":""},{"dropping-particle":"","family":"Kelley","given":"Christopher D.","non-dropping-particle":"","parse-names":false,"suffix":""},{"dropping-particle":"","family":"Schumacher","given":"Brett D.","non-dropping-particle":"","parse-names":false,"suffix":""},{"dropping-particle":"","family":"Misa","given":"William F X E","non-dropping-particle":"","parse-names":false,"suffix":""}],"container-title":"Marine Biology","id":"ITEM-4","issue":"2","issued":{"date-parts":[["2014"]]},"page":"411-425","title":"Marine protected areas for deepwater fish populations: An evaluation of their effects in Hawai'i","type":"article-journal","volume":"161"},"uris":["http://www.mendeley.com/documents/?uuid=5d338b3e-4fa1-4e76-9e60-2bca531f0081"]}],"mendeley":{"formattedCitation":"(Moffitt, Kobayashi, and Dinardo, 2006; National Marine Fisheries Service, 2006; Weng, 2013; Sackett et al., 2014)","plainTextFormattedCitation":"(Moffitt, Kobayashi, and Dinardo, 2006; National Marine Fisheries Service, 2006; Weng, 2013; Sackett et al., 2014)","previouslyFormattedCitation":"(Moffitt, Kobayashi, and Dinardo, 2006; National Marine Fisheries Service, 2006; Weng, 2013; Sackett et al., 2014)"},"properties":{"noteIndex":0},"schema":"https://github.com/citation-style-language/schema/raw/master/csl-citation.json"}</w:instrText>
      </w:r>
      <w:r w:rsidRPr="00616930">
        <w:rPr>
          <w:color w:val="000000" w:themeColor="text1"/>
        </w:rPr>
        <w:fldChar w:fldCharType="separate"/>
      </w:r>
      <w:r w:rsidR="00D332C7" w:rsidRPr="00616930">
        <w:rPr>
          <w:noProof/>
          <w:color w:val="000000" w:themeColor="text1"/>
        </w:rPr>
        <w:t>(Moffitt, Kobayashi, and Dinardo, 2006; National Marine Fisheries Service, 2006; Weng, 2013; Sackett et al., 2014)</w:t>
      </w:r>
      <w:r w:rsidRPr="00616930">
        <w:rPr>
          <w:color w:val="000000" w:themeColor="text1"/>
        </w:rPr>
        <w:fldChar w:fldCharType="end"/>
      </w:r>
      <w:r w:rsidR="00603B59" w:rsidRPr="00616930">
        <w:rPr>
          <w:color w:val="000000" w:themeColor="text1"/>
        </w:rPr>
        <w:t xml:space="preserve">. </w:t>
      </w:r>
    </w:p>
    <w:p w14:paraId="7F5AC0DF" w14:textId="19C1321B" w:rsidR="00A11949" w:rsidRDefault="009D03E7" w:rsidP="0093521B">
      <w:pPr>
        <w:spacing w:line="480" w:lineRule="auto"/>
        <w:ind w:firstLine="720"/>
        <w:rPr>
          <w:color w:val="000000" w:themeColor="text1"/>
        </w:rPr>
      </w:pPr>
      <w:r w:rsidRPr="00616930">
        <w:rPr>
          <w:color w:val="000000" w:themeColor="text1"/>
        </w:rPr>
        <w:lastRenderedPageBreak/>
        <w:t>The</w:t>
      </w:r>
      <w:r>
        <w:rPr>
          <w:color w:val="000000" w:themeColor="text1"/>
        </w:rPr>
        <w:t xml:space="preserve"> utility of the </w:t>
      </w:r>
      <w:r w:rsidRPr="00616930">
        <w:rPr>
          <w:color w:val="000000" w:themeColor="text1"/>
        </w:rPr>
        <w:t xml:space="preserve">BRFAs are controversial among </w:t>
      </w:r>
      <w:r>
        <w:rPr>
          <w:color w:val="000000" w:themeColor="text1"/>
        </w:rPr>
        <w:t xml:space="preserve">fishery </w:t>
      </w:r>
      <w:r w:rsidRPr="00616930">
        <w:rPr>
          <w:color w:val="000000" w:themeColor="text1"/>
        </w:rPr>
        <w:t>stakeholders</w:t>
      </w:r>
      <w:r>
        <w:rPr>
          <w:color w:val="000000" w:themeColor="text1"/>
        </w:rPr>
        <w:t xml:space="preserve"> </w:t>
      </w:r>
      <w:r w:rsidRPr="00616930">
        <w:rPr>
          <w:color w:val="000000" w:themeColor="text1"/>
        </w:rPr>
        <w:fldChar w:fldCharType="begin" w:fldLock="1"/>
      </w:r>
      <w:r>
        <w:rPr>
          <w:color w:val="000000" w:themeColor="text1"/>
        </w:rPr>
        <w:instrText>ADDIN CSL_CITATION {"citationItems":[{"id":"ITEM-1","itemData":{"ISBN":"Administrative Report H-11-06","abstract":"This paper has examined current attitudes and perceptions of the bottomfish fleet towards management agencies, past and existing management tools, and hypothetical future management alternatives. Specifically, the paper provides results of a mail survey fielded in 2010 that measured fisher support for specific past, current, and future management initiatives. The survey was mailed to 1012 bottomfish fishermen in Hawaii and 519 fishermen completed the survey, equating to a response rate of approximately 51%. However, response rates of subgroups within the survey population varied spatially and by degree of activity. The highest county-level response was on Oahu (60%) followed by Kauai, Maui, and Hawaii (51%, 50%, and 42%, respectively). Commercial fishermen who target Deep 7 species and were active in the 2009-2010 fishing season, considered more avid bottomfish fishermen, had a response rate of 60%. On the other hand, fishermen not active in the recent fishing season (30%), those not targeting Deep 7 species (46%), and noncommercial permit holders (43%) all showed lower response rates. In comparing the attitudes and perceptions of fishermen, we found few differences across counties. Avidity and effort in the fishery, as reflected in pounds landed, were much stronger indicators of differences in attitudes and perceptions than county of residence, and any nominal county differences can likely be attributed to differences in the effort composition of the bottomfish fishing community on each island. Fishermen expressed their dissatisfaction with managing agencies, with only 25% of fishermen indicating satisfaction with federal management of the fishery and 24% indicating satisfaction with state management. Fishermen also expressed dissatisfaction with past management approaches. The majority of fishermen do not view past management tools as being effective in promoting a sustainable bottomfish fishery; however, a large portion of fishermen appear to support the existing TAC management program. In considering alternative specifications of the TAC limit, fishermen were marginally supportive of separate commercial and recreational quotas as well as islandspecific TACs. Across all categories of Hawaii bottomfish fishermen, survey respondents strongly opposed the potential introduction of a catch share system for the bottomfish fishery. A clear finding from this research is that fishermen have numerous suggestions for how the bottomfish fishery should be managed…","author":[{"dropping-particle":"","family":"Hospital","given":"Justin","non-dropping-particle":"","parse-names":false,"suffix":""},{"dropping-particle":"","family":"Beavers","given":"Courtney","non-dropping-particle":"","parse-names":false,"suffix":""}],"id":"ITEM-1","issue":"September","issued":{"date-parts":[["2011"]]},"number-of-pages":"107","publisher-place":"Honolulu, HI","title":"Management of the Main Hawaiian Islands Bottomfish Fishery: Fishers’ Attitudes, Perceptions, and Comments","type":"report"},"uris":["http://www.mendeley.com/documents/?uuid=1474f6b0-ff1d-4fdd-852c-8653e77f6ee8"]}],"mendeley":{"formattedCitation":"(Hospital and Beavers, 2011)","plainTextFormattedCitation":"(Hospital and Beavers, 2011)","previouslyFormattedCitation":"(Hospital and Beavers, 2011)"},"properties":{"noteIndex":0},"schema":"https://github.com/citation-style-language/schema/raw/master/csl-citation.json"}</w:instrText>
      </w:r>
      <w:r w:rsidRPr="00616930">
        <w:rPr>
          <w:color w:val="000000" w:themeColor="text1"/>
        </w:rPr>
        <w:fldChar w:fldCharType="separate"/>
      </w:r>
      <w:r w:rsidRPr="00616930">
        <w:rPr>
          <w:noProof/>
          <w:color w:val="000000" w:themeColor="text1"/>
        </w:rPr>
        <w:t>(Hospital and Beavers, 2011)</w:t>
      </w:r>
      <w:r w:rsidRPr="00616930">
        <w:rPr>
          <w:color w:val="000000" w:themeColor="text1"/>
        </w:rPr>
        <w:fldChar w:fldCharType="end"/>
      </w:r>
      <w:r>
        <w:rPr>
          <w:color w:val="000000" w:themeColor="text1"/>
        </w:rPr>
        <w:t xml:space="preserve">. </w:t>
      </w:r>
      <w:r w:rsidRPr="00616930">
        <w:rPr>
          <w:color w:val="000000" w:themeColor="text1"/>
        </w:rPr>
        <w:t xml:space="preserve">NOAA, </w:t>
      </w:r>
      <w:r>
        <w:rPr>
          <w:color w:val="000000" w:themeColor="text1"/>
        </w:rPr>
        <w:t xml:space="preserve">The State of </w:t>
      </w:r>
      <w:r w:rsidRPr="00616930">
        <w:rPr>
          <w:color w:val="000000" w:themeColor="text1"/>
        </w:rPr>
        <w:t xml:space="preserve">Hawaii’s Department of Land and Natural Resources, and the Western Pacific Fishery Management Council, who jointly manage bottomfish resources in Hawaii, require information on the movement of bottomfish to </w:t>
      </w:r>
      <w:r>
        <w:rPr>
          <w:color w:val="000000" w:themeColor="text1"/>
        </w:rPr>
        <w:t>inform the future of spatial management strategies</w:t>
      </w:r>
      <w:r w:rsidRPr="00616930">
        <w:rPr>
          <w:color w:val="000000" w:themeColor="text1"/>
        </w:rPr>
        <w:t xml:space="preserve"> </w:t>
      </w:r>
      <w:r>
        <w:rPr>
          <w:color w:val="000000" w:themeColor="text1"/>
        </w:rPr>
        <w:fldChar w:fldCharType="begin" w:fldLock="1"/>
      </w:r>
      <w:r>
        <w:rPr>
          <w:color w:val="000000" w:themeColor="text1"/>
        </w:rPr>
        <w:instrText>ADDIN CSL_CITATION {"citationItems":[{"id":"ITEM-1","itemData":{"author":[{"dropping-particle":"","family":"Western Pacific Regional Fishery Management Council","given":"","non-dropping-particle":"","parse-names":false,"suffix":""}],"id":"ITEM-1","issued":{"date-parts":[["2014"]]},"number-of-pages":"1-12","publisher-place":"Honolulu, HI","title":"WPRFMC Five-year Research Priorities under the MSRA 2014-2019","type":"report"},"uris":["http://www.mendeley.com/documents/?uuid=dc122796-7710-4483-885a-ae0870e59616"]}],"mendeley":{"formattedCitation":"(Western Pacific Regional Fishery Management Council, 2014)","plainTextFormattedCitation":"(Western Pacific Regional Fishery Management Council, 2014)"},"properties":{"noteIndex":0},"schema":"https://github.com/citation-style-language/schema/raw/master/csl-citation.json"}</w:instrText>
      </w:r>
      <w:r>
        <w:rPr>
          <w:color w:val="000000" w:themeColor="text1"/>
        </w:rPr>
        <w:fldChar w:fldCharType="separate"/>
      </w:r>
      <w:r w:rsidRPr="009D03E7">
        <w:rPr>
          <w:noProof/>
          <w:color w:val="000000" w:themeColor="text1"/>
        </w:rPr>
        <w:t>(Western Pacific Regional Fishery Management Council, 2014)</w:t>
      </w:r>
      <w:r>
        <w:rPr>
          <w:color w:val="000000" w:themeColor="text1"/>
        </w:rPr>
        <w:fldChar w:fldCharType="end"/>
      </w:r>
      <w:r>
        <w:rPr>
          <w:color w:val="000000" w:themeColor="text1"/>
        </w:rPr>
        <w:t xml:space="preserve">. </w:t>
      </w:r>
      <w:r w:rsidR="006431F4">
        <w:rPr>
          <w:color w:val="000000" w:themeColor="text1"/>
        </w:rPr>
        <w:t xml:space="preserve">The BRFAs and similar Marine Protected Areas operate </w:t>
      </w:r>
      <w:r w:rsidR="00AD2AF9">
        <w:rPr>
          <w:color w:val="000000" w:themeColor="text1"/>
        </w:rPr>
        <w:t xml:space="preserve">under the assumption that </w:t>
      </w:r>
      <w:r w:rsidR="0093521B">
        <w:rPr>
          <w:color w:val="000000" w:themeColor="text1"/>
        </w:rPr>
        <w:t>fishing mortality can be reduced by excluding fishers from specific zones</w:t>
      </w:r>
      <w:r w:rsidR="009658DC" w:rsidRPr="00616930">
        <w:rPr>
          <w:color w:val="000000" w:themeColor="text1"/>
        </w:rPr>
        <w:t>. H</w:t>
      </w:r>
      <w:r w:rsidR="0024591F" w:rsidRPr="00616930">
        <w:rPr>
          <w:color w:val="000000" w:themeColor="text1"/>
        </w:rPr>
        <w:t xml:space="preserve">owever, </w:t>
      </w:r>
      <w:r w:rsidR="00DA757A">
        <w:rPr>
          <w:color w:val="000000" w:themeColor="text1"/>
        </w:rPr>
        <w:t>protected</w:t>
      </w:r>
      <w:r w:rsidR="003F1B42" w:rsidRPr="00616930">
        <w:rPr>
          <w:color w:val="000000" w:themeColor="text1"/>
        </w:rPr>
        <w:t xml:space="preserve"> areas</w:t>
      </w:r>
      <w:r w:rsidR="0024591F" w:rsidRPr="00616930">
        <w:rPr>
          <w:color w:val="000000" w:themeColor="text1"/>
        </w:rPr>
        <w:t xml:space="preserve"> may fai</w:t>
      </w:r>
      <w:r w:rsidR="003F1B42" w:rsidRPr="00616930">
        <w:rPr>
          <w:color w:val="000000" w:themeColor="text1"/>
        </w:rPr>
        <w:t>l to meet management objectives</w:t>
      </w:r>
      <w:r w:rsidR="00845953" w:rsidRPr="00845953">
        <w:rPr>
          <w:color w:val="000000" w:themeColor="text1"/>
        </w:rPr>
        <w:t xml:space="preserve"> </w:t>
      </w:r>
      <w:r w:rsidR="00845953" w:rsidRPr="00616930">
        <w:rPr>
          <w:color w:val="000000" w:themeColor="text1"/>
        </w:rPr>
        <w:t>if they</w:t>
      </w:r>
      <w:r w:rsidR="00845953">
        <w:rPr>
          <w:color w:val="000000" w:themeColor="text1"/>
        </w:rPr>
        <w:t xml:space="preserve"> are of insufficient size</w:t>
      </w:r>
      <w:r w:rsidR="003F1B42" w:rsidRPr="00616930">
        <w:rPr>
          <w:color w:val="000000" w:themeColor="text1"/>
        </w:rPr>
        <w:t xml:space="preserve">, </w:t>
      </w:r>
      <w:r w:rsidR="0093521B">
        <w:rPr>
          <w:color w:val="000000" w:themeColor="text1"/>
        </w:rPr>
        <w:t>such that fish routinely</w:t>
      </w:r>
      <w:r w:rsidR="00DA757A">
        <w:rPr>
          <w:color w:val="000000" w:themeColor="text1"/>
        </w:rPr>
        <w:t xml:space="preserve"> journey</w:t>
      </w:r>
      <w:r w:rsidR="00845953">
        <w:rPr>
          <w:color w:val="000000" w:themeColor="text1"/>
        </w:rPr>
        <w:t xml:space="preserve"> into unprotected waters</w:t>
      </w:r>
      <w:r w:rsidR="0024591F" w:rsidRPr="00616930">
        <w:rPr>
          <w:color w:val="000000" w:themeColor="text1"/>
        </w:rPr>
        <w:t xml:space="preserve">. Furthermore, protection at scales too large may </w:t>
      </w:r>
      <w:r w:rsidR="001A4ACB" w:rsidRPr="00616930">
        <w:rPr>
          <w:color w:val="000000" w:themeColor="text1"/>
        </w:rPr>
        <w:t xml:space="preserve">negatively impact those reliant on these resources, either financially or for sustenance </w:t>
      </w:r>
      <w:r w:rsidR="001A4ACB" w:rsidRPr="00616930">
        <w:rPr>
          <w:color w:val="000000" w:themeColor="text1"/>
        </w:rPr>
        <w:fldChar w:fldCharType="begin" w:fldLock="1"/>
      </w:r>
      <w:r w:rsidR="00EF24F2">
        <w:rPr>
          <w:color w:val="000000" w:themeColor="text1"/>
        </w:rPr>
        <w:instrText>ADDIN CSL_CITATION {"citationItems":[{"id":"ITEM-1","itemData":{"DOI":"10.1890/1051-0761(2003)013[0025:PFTDOM]2.0.CO;2","ISBN":"1051-0761","ISSN":"1051-0761","PMID":"15326331","abstract":"The theory underlying the design of marine reserves, whether the goal is to preserve biodiversity or to manage fisheries, is still in its infancy. For both of these goals, there is a need for general principles on which to base marine reserve design, and because of the paucity of empirical experience, these principles must be based on models. However, most of the theoretical studies to date have been specific to a single situation, with few attempts to deduce general principles. Here we attempt to distill existing results into general principles useful to designers of marine reserves. To answer the question of how fishery management using reserves compares to conventional management, we provide two principles: (1) the effect of reserves on yield per recruit is similar to increasing the age of first capture, and (2) the effect of reserves on yield is similar to reducing effort. Another two principles answer the question of how to design reserve configurations so that species with movement in various stages will be sustainable: (3) higher juvenile and adult movement lowers sustainability of reserves for biodiversity, but an intermediate level of adult movement is required for reserves for fishery management, and (4) longer larval dispersal distance requires larger reserves for sustainability. These principles provide general guidelines for design, and attention to them will allow more rapid progress in future modeling studies. Whether populations or communities will persist under any specific reserve design is uncertain, and we suggest ways of dealing with that uncertainty.","author":[{"dropping-particle":"","family":"Botsford","given":"L W","non-dropping-particle":"","parse-names":false,"suffix":""},{"dropping-particle":"","family":"Micheli","given":"F","non-dropping-particle":"","parse-names":false,"suffix":""},{"dropping-particle":"","family":"Hastings","given":"A","non-dropping-particle":"","parse-names":false,"suffix":""}],"container-title":"Ecological Applications","id":"ITEM-1","issue":"1","issued":{"date-parts":[["2003"]]},"page":"25-31","title":"Principles for the design of marine reserves","type":"article-journal","volume":"13"},"uris":["http://www.mendeley.com/documents/?uuid=56ddc5fb-1d67-4dbc-8d4b-70123808de4f"]},{"id":"ITEM-2","itemData":{"DOI":"10.1023/A:1007481206399","ISBN":"0378-1909","ISSN":"0378-1909, 1573-5133","PMID":"96","abstract":"Reserves are being used increasingly to conserve fish communities and populations under threat from overfishing, but little consideration has been given to how fish behavior might affect reserve function. This review examines the implications of how fish use space, in particular the occurrence and size of home ranges and the frequency and direction of home range relocations. Examples are drawn primarily from the literature on coral reef fishes, but the principles apply to other habitats. Reserves can protect fish species only if individuals restrict their movements to a localized home range during at least part of the life cycle. home range sizes increase with body size. In small reserves, a significant proportion of fish whose home ranges are centered within the reserve can be exposed to fishing mortality because, their home ranges include non-reserve areas. Relocation of home ranges following initial settlement increases exposure to the fishery, especially if habitat selection is frequency-dependent. Distance, barriers, and costs of movement counter such redistribution. These considerations lead to predictions that population density and mean fish size (1) will form gradients across reserve boundaries with maxima in the center of the reserve and minima outside the reserve away from the boundary; (2) will increase rapidly in newly established reserves, only later providing 'spillover' to adjacent fisheries as density-dependent emigration begins to take effect; and (3) will be higher in reserves that are larger and have higher area:edge ratios, more habitat types, natural barriers between reserve and non-reserve areas, and higher habitat quality inside than outside the reserve. (4) Species with low mobility and weak density-dependence of space use will show the greatest increase in reserves and the strongest benefit for population reproductive capacity, but those with intermediate levels of these traits will provide the greatest spillover benefit to nearby fisheries.","author":[{"dropping-particle":"","family":"Kramer","given":"D L","non-dropping-particle":"","parse-names":false,"suffix":""},{"dropping-particle":"","family":"Chapman","given":"M R","non-dropping-particle":"","parse-names":false,"suffix":""}],"container-title":"Environmental Biology of Fishes","id":"ITEM-2","issued":{"date-parts":[["1999"]]},"page":"65-79","title":"Implications of fish home range size and relocation for marine reserve function","type":"article-journal","volume":"55"},"uris":["http://www.mendeley.com/documents/?uuid=55e7231c-8001-4356-8b98-7fa475fc444c"]},{"id":"ITEM-3","itemData":{"author":[{"dropping-particle":"","family":"O'Dor","given":"Ron","non-dropping-particle":"","parse-names":false,"suffix":""},{"dropping-particle":"","family":"Lindholm","given":"James","non-dropping-particle":"","parse-names":false,"suffix":""},{"dropping-particle":"","family":"Oxenford","given":"Hazel","non-dropping-particle":"","parse-names":false,"suffix":""},{"dropping-particle":"","family":"Parsons","given":"Darren","non-dropping-particle":"","parse-names":false,"suffix":""}],"container-title":"MPA news","id":"ITEM-3","issue":"9","issued":{"date-parts":[["2004"]]},"page":"1-6","title":"Acoustic Tracking of Fish : How Continuous Data on Fish Movement Could Change the Planning of MPAs","type":"article-journal","volume":"5"},"uris":["http://www.mendeley.com/documents/?uuid=cad55176-be31-3208-af75-b220026d904f"]},{"id":"ITEM-4","itemData":{"DOI":"10.1016/j.tree.2004.11.007","ISBN":"0169-5347","ISSN":"01695347","PMID":"16701346","abstract":"As well as serving valuable biodiversity conservation roles, functioning no-take fishery reserves protect a portion of the fishery stock as insurance against future overfishing. So long as there is adequate compliance by the fishing community, it is likely that they will also sustain and even enhance fishery yields in the surrounding area. However, there are significant gaps in scientific knowledge that must be filled if no-take reserves are to be used effectively as fishery management tools. Unfortunately, these gaps are being glossed over by some uncritical advocacy. Here, we review the science, identify the most crucial gaps, and suggest ways to fill them, so that a promising management tool can help meet the growing challenges faced by coastal marine fisheries.","author":[{"dropping-particle":"","family":"Sale","given":"Peter F.","non-dropping-particle":"","parse-names":false,"suffix":""},{"dropping-particle":"","family":"Cowen","given":"Robert K.","non-dropping-particle":"","parse-names":false,"suffix":""},{"dropping-particle":"","family":"Danilowicz","given":"Bret S.","non-dropping-particle":"","parse-names":false,"suffix":""},{"dropping-particle":"","family":"Jones","given":"Geoffrey P.","non-dropping-particle":"","parse-names":false,"suffix":""},{"dropping-particle":"","family":"Kritzer","given":"Jacob P.","non-dropping-particle":"","parse-names":false,"suffix":""},{"dropping-particle":"","family":"Lindeman","given":"Kenyon C.","non-dropping-particle":"","parse-names":false,"suffix":""},{"dropping-particle":"","family":"Planes","given":"Serge","non-dropping-particle":"","parse-names":false,"suffix":""},{"dropping-particle":"","family":"Polunin","given":"Nicholas V C","non-dropping-particle":"","parse-names":false,"suffix":""},{"dropping-particle":"","family":"Russ","given":"Garry R.","non-dropping-particle":"","parse-names":false,"suffix":""},{"dropping-particle":"","family":"Sadovy","given":"Yvonne J.","non-dropping-particle":"","parse-names":false,"suffix":""},{"dropping-particle":"","family":"Steneck","given":"Robert S.","non-dropping-particle":"","parse-names":false,"suffix":""}],"container-title":"Trends in Ecology and Evolution","id":"ITEM-4","issue":"2","issued":{"date-parts":[["2005"]]},"page":"74-80","title":"Critical science gaps impede use of no-take fishery reserves","type":"article-journal","volume":"20"},"uris":["http://www.mendeley.com/documents/?uuid=faae9119-9efa-42a6-a755-977942f5c063"]}],"mendeley":{"formattedCitation":"(Kramer and Chapman, 1999; Botsford, Micheli, and Hastings, 2003; O’Dor et al., 2004; Sale et al., 2005)","plainTextFormattedCitation":"(Kramer and Chapman, 1999; Botsford, Micheli, and Hastings, 2003; O’Dor et al., 2004; Sale et al., 2005)","previouslyFormattedCitation":"(Kramer and Chapman, 1999; Botsford, Micheli, and Hastings, 2003; O’Dor et al., 2004; Sale et al., 2005)"},"properties":{"noteIndex":0},"schema":"https://github.com/citation-style-language/schema/raw/master/csl-citation.json"}</w:instrText>
      </w:r>
      <w:r w:rsidR="001A4ACB" w:rsidRPr="00616930">
        <w:rPr>
          <w:color w:val="000000" w:themeColor="text1"/>
        </w:rPr>
        <w:fldChar w:fldCharType="separate"/>
      </w:r>
      <w:r w:rsidR="00D332C7" w:rsidRPr="00616930">
        <w:rPr>
          <w:noProof/>
          <w:color w:val="000000" w:themeColor="text1"/>
        </w:rPr>
        <w:t>(Kramer and Chapman, 1999; Botsford, Micheli, and Hastings, 2003; O’Dor et al., 2004; Sale et al., 2005)</w:t>
      </w:r>
      <w:r w:rsidR="001A4ACB" w:rsidRPr="00616930">
        <w:rPr>
          <w:color w:val="000000" w:themeColor="text1"/>
        </w:rPr>
        <w:fldChar w:fldCharType="end"/>
      </w:r>
      <w:r w:rsidR="001A4ACB" w:rsidRPr="00616930">
        <w:rPr>
          <w:color w:val="000000" w:themeColor="text1"/>
        </w:rPr>
        <w:t>.</w:t>
      </w:r>
      <w:r w:rsidR="004603D1" w:rsidRPr="00616930">
        <w:rPr>
          <w:color w:val="000000" w:themeColor="text1"/>
        </w:rPr>
        <w:t xml:space="preserve"> </w:t>
      </w:r>
      <w:r w:rsidR="00E91040">
        <w:rPr>
          <w:color w:val="000000" w:themeColor="text1"/>
        </w:rPr>
        <w:t>In recent years</w:t>
      </w:r>
      <w:r w:rsidR="008608A0">
        <w:rPr>
          <w:color w:val="000000" w:themeColor="text1"/>
        </w:rPr>
        <w:t xml:space="preserve"> bottomfish f</w:t>
      </w:r>
      <w:r w:rsidR="00C96BE9">
        <w:rPr>
          <w:color w:val="000000" w:themeColor="text1"/>
        </w:rPr>
        <w:t xml:space="preserve">ishers </w:t>
      </w:r>
      <w:r w:rsidR="008608A0">
        <w:rPr>
          <w:color w:val="000000" w:themeColor="text1"/>
        </w:rPr>
        <w:t>have</w:t>
      </w:r>
      <w:r w:rsidR="00C96BE9">
        <w:rPr>
          <w:color w:val="000000" w:themeColor="text1"/>
        </w:rPr>
        <w:t xml:space="preserve"> lobbied </w:t>
      </w:r>
      <w:r w:rsidR="00C96BE9" w:rsidRPr="00616930">
        <w:rPr>
          <w:color w:val="000000" w:themeColor="text1"/>
        </w:rPr>
        <w:t xml:space="preserve">managers to </w:t>
      </w:r>
      <w:r w:rsidR="00C96BE9">
        <w:rPr>
          <w:color w:val="000000" w:themeColor="text1"/>
        </w:rPr>
        <w:t xml:space="preserve">do away with some or all of the </w:t>
      </w:r>
      <w:r w:rsidR="008608A0">
        <w:rPr>
          <w:color w:val="000000" w:themeColor="text1"/>
        </w:rPr>
        <w:t>areas</w:t>
      </w:r>
      <w:r w:rsidR="00C96BE9">
        <w:rPr>
          <w:color w:val="000000" w:themeColor="text1"/>
        </w:rPr>
        <w:t xml:space="preserve"> </w:t>
      </w:r>
      <w:r w:rsidR="00E91040">
        <w:rPr>
          <w:color w:val="000000" w:themeColor="text1"/>
        </w:rPr>
        <w:fldChar w:fldCharType="begin" w:fldLock="1"/>
      </w:r>
      <w:r w:rsidR="004266D2">
        <w:rPr>
          <w:color w:val="000000" w:themeColor="text1"/>
        </w:rPr>
        <w:instrText>ADDIN CSL_CITATION {"citationItems":[{"id":"ITEM-1","itemData":{"DOI":"10.1017/CBO9781107415324.004","ISBN":"9788578110796","ISSN":"1098-6596","PMID":"25246403","author":[{"dropping-particle":"","family":"Western Pacific Regional Fishery Management Council","given":"","non-dropping-particle":"","parse-names":false,"suffix":""}],"id":"ITEM-1","issued":{"date-parts":[["2013"]]},"publisher-place":"Honolulu, HI","title":"Minutes of the 158th Meeting of the Western Pacific Regional Fishery Management Council","type":"report"},"uris":["http://www.mendeley.com/documents/?uuid=2aa8d87c-6575-4fd4-ad77-6571025bc40b"]}],"mendeley":{"formattedCitation":"(Western Pacific Regional Fishery Management Council, 2013)","plainTextFormattedCitation":"(Western Pacific Regional Fishery Management Council, 2013)","previouslyFormattedCitation":"(Western Pacific Regional Fishery Management Council, 2013)"},"properties":{"noteIndex":0},"schema":"https://github.com/citation-style-language/schema/raw/master/csl-citation.json"}</w:instrText>
      </w:r>
      <w:r w:rsidR="00E91040">
        <w:rPr>
          <w:color w:val="000000" w:themeColor="text1"/>
        </w:rPr>
        <w:fldChar w:fldCharType="separate"/>
      </w:r>
      <w:r w:rsidR="00E91040" w:rsidRPr="00E91040">
        <w:rPr>
          <w:noProof/>
          <w:color w:val="000000" w:themeColor="text1"/>
        </w:rPr>
        <w:t>(Western Pacific Regional Fishery Management Council, 2013)</w:t>
      </w:r>
      <w:r w:rsidR="00E91040">
        <w:rPr>
          <w:color w:val="000000" w:themeColor="text1"/>
        </w:rPr>
        <w:fldChar w:fldCharType="end"/>
      </w:r>
      <w:r w:rsidR="00E91040">
        <w:rPr>
          <w:color w:val="000000" w:themeColor="text1"/>
        </w:rPr>
        <w:t>.</w:t>
      </w:r>
      <w:r w:rsidRPr="009D03E7">
        <w:rPr>
          <w:color w:val="000000" w:themeColor="text1"/>
        </w:rPr>
        <w:t xml:space="preserve"> </w:t>
      </w:r>
      <w:r>
        <w:rPr>
          <w:color w:val="000000" w:themeColor="text1"/>
        </w:rPr>
        <w:t xml:space="preserve"> Understanding how</w:t>
      </w:r>
      <w:r w:rsidRPr="00616930">
        <w:rPr>
          <w:color w:val="000000" w:themeColor="text1"/>
        </w:rPr>
        <w:t xml:space="preserve"> component species </w:t>
      </w:r>
      <w:r>
        <w:rPr>
          <w:color w:val="000000" w:themeColor="text1"/>
        </w:rPr>
        <w:t>interact with</w:t>
      </w:r>
      <w:r w:rsidRPr="00616930">
        <w:rPr>
          <w:color w:val="000000" w:themeColor="text1"/>
        </w:rPr>
        <w:t xml:space="preserve"> </w:t>
      </w:r>
      <w:r>
        <w:rPr>
          <w:color w:val="000000" w:themeColor="text1"/>
        </w:rPr>
        <w:t>and benefit from</w:t>
      </w:r>
      <w:r w:rsidRPr="00616930">
        <w:rPr>
          <w:color w:val="000000" w:themeColor="text1"/>
        </w:rPr>
        <w:t xml:space="preserve"> closed areas</w:t>
      </w:r>
      <w:r>
        <w:rPr>
          <w:color w:val="000000" w:themeColor="text1"/>
        </w:rPr>
        <w:t xml:space="preserve"> and if these areas are of a size sufficient for the benefit fish while minimizing fisher displacement are questions of critical importance. </w:t>
      </w:r>
    </w:p>
    <w:p w14:paraId="7493D4A9" w14:textId="38D96053" w:rsidR="00E97057" w:rsidRDefault="00696D96" w:rsidP="00B84950">
      <w:pPr>
        <w:spacing w:line="480" w:lineRule="auto"/>
        <w:ind w:firstLine="720"/>
        <w:rPr>
          <w:color w:val="000000" w:themeColor="text1"/>
        </w:rPr>
      </w:pPr>
      <w:r>
        <w:rPr>
          <w:color w:val="000000" w:themeColor="text1"/>
        </w:rPr>
        <w:t>T</w:t>
      </w:r>
      <w:r w:rsidR="0024591F" w:rsidRPr="00616930">
        <w:rPr>
          <w:color w:val="000000" w:themeColor="text1"/>
        </w:rPr>
        <w:t xml:space="preserve">here is presently </w:t>
      </w:r>
      <w:r w:rsidR="00925C4E">
        <w:rPr>
          <w:color w:val="000000" w:themeColor="text1"/>
        </w:rPr>
        <w:t>little empirical</w:t>
      </w:r>
      <w:r w:rsidR="0024591F" w:rsidRPr="00616930">
        <w:rPr>
          <w:color w:val="000000" w:themeColor="text1"/>
        </w:rPr>
        <w:t xml:space="preserve"> data </w:t>
      </w:r>
      <w:r w:rsidR="00C0409D">
        <w:rPr>
          <w:color w:val="000000" w:themeColor="text1"/>
        </w:rPr>
        <w:t>on bottomfish movement to</w:t>
      </w:r>
      <w:r w:rsidR="0024591F" w:rsidRPr="00616930">
        <w:rPr>
          <w:color w:val="000000" w:themeColor="text1"/>
        </w:rPr>
        <w:t xml:space="preserve"> assess how the size of </w:t>
      </w:r>
      <w:r w:rsidR="00C0409D">
        <w:rPr>
          <w:color w:val="000000" w:themeColor="text1"/>
        </w:rPr>
        <w:t>the protection provided by the</w:t>
      </w:r>
      <w:r w:rsidR="0024591F" w:rsidRPr="00616930">
        <w:rPr>
          <w:color w:val="000000" w:themeColor="text1"/>
        </w:rPr>
        <w:t xml:space="preserve"> BRFAs compare</w:t>
      </w:r>
      <w:r w:rsidR="00C0409D">
        <w:rPr>
          <w:color w:val="000000" w:themeColor="text1"/>
        </w:rPr>
        <w:t>s</w:t>
      </w:r>
      <w:r w:rsidR="0024591F" w:rsidRPr="00616930">
        <w:rPr>
          <w:color w:val="000000" w:themeColor="text1"/>
        </w:rPr>
        <w:t xml:space="preserve"> to the routine movements of the fish they are </w:t>
      </w:r>
      <w:r w:rsidR="00A11949">
        <w:rPr>
          <w:color w:val="000000" w:themeColor="text1"/>
        </w:rPr>
        <w:t>meant</w:t>
      </w:r>
      <w:r w:rsidR="0024591F" w:rsidRPr="00616930">
        <w:rPr>
          <w:color w:val="000000" w:themeColor="text1"/>
        </w:rPr>
        <w:t xml:space="preserve"> to protect</w:t>
      </w:r>
      <w:r w:rsidR="004266D2">
        <w:rPr>
          <w:color w:val="000000" w:themeColor="text1"/>
        </w:rPr>
        <w:t xml:space="preserve"> </w:t>
      </w:r>
      <w:r w:rsidR="004266D2">
        <w:rPr>
          <w:color w:val="000000" w:themeColor="text1"/>
        </w:rPr>
        <w:fldChar w:fldCharType="begin" w:fldLock="1"/>
      </w:r>
      <w:r w:rsidR="00BB1DCB">
        <w:rPr>
          <w:color w:val="000000" w:themeColor="text1"/>
        </w:rPr>
        <w:instrText>ADDIN CSL_CITATION {"citationItems":[{"id":"ITEM-1","itemData":{"author":[{"dropping-particle":"","family":"Western Pacific Regional Fishery Management Council","given":"","non-dropping-particle":"","parse-names":false,"suffix":""}],"id":"ITEM-1","issued":{"date-parts":[["2014"]]},"number-of-pages":"1-12","publisher-place":"Honolulu, HI","title":"WPRFMC Five-year Research Priorities under the MSRA 2014-2019","type":"report"},"uris":["http://www.mendeley.com/documents/?uuid=dc122796-7710-4483-885a-ae0870e59616"]}],"mendeley":{"formattedCitation":"(Western Pacific Regional Fishery Management Council, 2014)","plainTextFormattedCitation":"(Western Pacific Regional Fishery Management Council, 2014)","previouslyFormattedCitation":"(Western Pacific Regional Fishery Management Council, 2014)"},"properties":{"noteIndex":0},"schema":"https://github.com/citation-style-language/schema/raw/master/csl-citation.json"}</w:instrText>
      </w:r>
      <w:r w:rsidR="004266D2">
        <w:rPr>
          <w:color w:val="000000" w:themeColor="text1"/>
        </w:rPr>
        <w:fldChar w:fldCharType="separate"/>
      </w:r>
      <w:r w:rsidR="004266D2" w:rsidRPr="004266D2">
        <w:rPr>
          <w:noProof/>
          <w:color w:val="000000" w:themeColor="text1"/>
        </w:rPr>
        <w:t>(Western Pacific Regional Fishery Management Council, 2014)</w:t>
      </w:r>
      <w:r w:rsidR="004266D2">
        <w:rPr>
          <w:color w:val="000000" w:themeColor="text1"/>
        </w:rPr>
        <w:fldChar w:fldCharType="end"/>
      </w:r>
      <w:r w:rsidR="0024591F" w:rsidRPr="00616930">
        <w:rPr>
          <w:color w:val="000000" w:themeColor="text1"/>
        </w:rPr>
        <w:t xml:space="preserve">. </w:t>
      </w:r>
      <w:r w:rsidR="00D257CC">
        <w:rPr>
          <w:color w:val="000000" w:themeColor="text1"/>
        </w:rPr>
        <w:t>Coarse</w:t>
      </w:r>
      <w:r w:rsidR="00925C4E">
        <w:rPr>
          <w:color w:val="000000" w:themeColor="text1"/>
        </w:rPr>
        <w:t xml:space="preserve"> estimates of movement potential </w:t>
      </w:r>
      <w:r w:rsidR="00E97057">
        <w:rPr>
          <w:color w:val="000000" w:themeColor="text1"/>
        </w:rPr>
        <w:t>for</w:t>
      </w:r>
      <w:r w:rsidR="00925C4E">
        <w:rPr>
          <w:color w:val="000000" w:themeColor="text1"/>
        </w:rPr>
        <w:t xml:space="preserve"> opakapaka have been obtained through </w:t>
      </w:r>
      <w:r w:rsidR="00F8327E" w:rsidRPr="00616930">
        <w:rPr>
          <w:color w:val="000000" w:themeColor="text1"/>
        </w:rPr>
        <w:t>ma</w:t>
      </w:r>
      <w:r w:rsidR="00954883" w:rsidRPr="00616930">
        <w:rPr>
          <w:color w:val="000000" w:themeColor="text1"/>
        </w:rPr>
        <w:t>rk-release-</w:t>
      </w:r>
      <w:r w:rsidR="00925C4E">
        <w:rPr>
          <w:color w:val="000000" w:themeColor="text1"/>
        </w:rPr>
        <w:t xml:space="preserve">recapture tagging studies. </w:t>
      </w:r>
      <w:r w:rsidR="005E1770">
        <w:rPr>
          <w:color w:val="000000" w:themeColor="text1"/>
        </w:rPr>
        <w:t xml:space="preserve">An ongoing cooperative tagging program between NOAA and the Pacific Islands Fisheries Group </w:t>
      </w:r>
      <w:r w:rsidR="00925C4E">
        <w:rPr>
          <w:color w:val="000000" w:themeColor="text1"/>
        </w:rPr>
        <w:t xml:space="preserve">were </w:t>
      </w:r>
      <w:r w:rsidR="00F8327E" w:rsidRPr="00616930">
        <w:rPr>
          <w:color w:val="000000" w:themeColor="text1"/>
        </w:rPr>
        <w:t xml:space="preserve">recaptured </w:t>
      </w:r>
      <w:r w:rsidR="005E1770">
        <w:rPr>
          <w:color w:val="000000" w:themeColor="text1"/>
        </w:rPr>
        <w:t>opakapaka</w:t>
      </w:r>
      <w:r w:rsidR="00CE273C">
        <w:rPr>
          <w:color w:val="000000" w:themeColor="text1"/>
        </w:rPr>
        <w:t xml:space="preserve"> (n = 111, median time at liberty = 325 days)</w:t>
      </w:r>
      <w:r w:rsidR="005E1770">
        <w:rPr>
          <w:color w:val="000000" w:themeColor="text1"/>
        </w:rPr>
        <w:t xml:space="preserve"> </w:t>
      </w:r>
      <w:r w:rsidR="00F8327E" w:rsidRPr="00616930">
        <w:rPr>
          <w:color w:val="000000" w:themeColor="text1"/>
        </w:rPr>
        <w:t>up to</w:t>
      </w:r>
      <w:r w:rsidR="00603B59" w:rsidRPr="00616930">
        <w:rPr>
          <w:color w:val="000000" w:themeColor="text1"/>
        </w:rPr>
        <w:t xml:space="preserve"> 61</w:t>
      </w:r>
      <w:r w:rsidR="000B1261">
        <w:rPr>
          <w:color w:val="000000" w:themeColor="text1"/>
        </w:rPr>
        <w:t xml:space="preserve">-km </w:t>
      </w:r>
      <w:r w:rsidR="00925C4E">
        <w:rPr>
          <w:color w:val="000000" w:themeColor="text1"/>
        </w:rPr>
        <w:t>from the</w:t>
      </w:r>
      <w:r w:rsidR="0082152D">
        <w:rPr>
          <w:color w:val="000000" w:themeColor="text1"/>
        </w:rPr>
        <w:t>ir</w:t>
      </w:r>
      <w:r w:rsidR="00925C4E">
        <w:rPr>
          <w:color w:val="000000" w:themeColor="text1"/>
        </w:rPr>
        <w:t xml:space="preserve"> </w:t>
      </w:r>
      <w:r w:rsidR="0082152D">
        <w:rPr>
          <w:color w:val="000000" w:themeColor="text1"/>
        </w:rPr>
        <w:t xml:space="preserve">tagging </w:t>
      </w:r>
      <w:r w:rsidR="005E1770">
        <w:rPr>
          <w:color w:val="000000" w:themeColor="text1"/>
        </w:rPr>
        <w:t>location</w:t>
      </w:r>
      <w:r w:rsidR="00925C4E">
        <w:rPr>
          <w:color w:val="000000" w:themeColor="text1"/>
        </w:rPr>
        <w:t>, h</w:t>
      </w:r>
      <w:r w:rsidR="00F8327E" w:rsidRPr="00616930">
        <w:rPr>
          <w:color w:val="000000" w:themeColor="text1"/>
        </w:rPr>
        <w:t xml:space="preserve">owever </w:t>
      </w:r>
      <w:r w:rsidR="00603B59" w:rsidRPr="00616930">
        <w:rPr>
          <w:color w:val="000000" w:themeColor="text1"/>
        </w:rPr>
        <w:t>most individuals appear</w:t>
      </w:r>
      <w:r w:rsidR="00673D89">
        <w:rPr>
          <w:color w:val="000000" w:themeColor="text1"/>
        </w:rPr>
        <w:t>ed</w:t>
      </w:r>
      <w:r w:rsidR="00603B59" w:rsidRPr="00616930">
        <w:rPr>
          <w:color w:val="000000" w:themeColor="text1"/>
        </w:rPr>
        <w:t xml:space="preserve"> to move at limited scales with </w:t>
      </w:r>
      <w:r w:rsidR="00F8327E" w:rsidRPr="00616930">
        <w:rPr>
          <w:color w:val="000000" w:themeColor="text1"/>
        </w:rPr>
        <w:t>86% of recovered tags recovered less than 10</w:t>
      </w:r>
      <w:r w:rsidR="000B1261">
        <w:rPr>
          <w:color w:val="000000" w:themeColor="text1"/>
        </w:rPr>
        <w:t xml:space="preserve">-km </w:t>
      </w:r>
      <w:r w:rsidR="00925C4E">
        <w:rPr>
          <w:color w:val="000000" w:themeColor="text1"/>
        </w:rPr>
        <w:t xml:space="preserve">from their </w:t>
      </w:r>
      <w:r w:rsidR="00F8327E" w:rsidRPr="00616930">
        <w:rPr>
          <w:color w:val="000000" w:themeColor="text1"/>
        </w:rPr>
        <w:t>tagging</w:t>
      </w:r>
      <w:r w:rsidR="00925C4E">
        <w:rPr>
          <w:color w:val="000000" w:themeColor="text1"/>
        </w:rPr>
        <w:t xml:space="preserve"> site</w:t>
      </w:r>
      <w:r w:rsidR="00F8327E" w:rsidRPr="00616930">
        <w:rPr>
          <w:color w:val="000000" w:themeColor="text1"/>
        </w:rPr>
        <w:t xml:space="preserve"> </w:t>
      </w:r>
      <w:r w:rsidR="00F8327E" w:rsidRPr="00616930">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F8327E" w:rsidRPr="00616930">
        <w:rPr>
          <w:color w:val="000000" w:themeColor="text1"/>
        </w:rPr>
        <w:fldChar w:fldCharType="separate"/>
      </w:r>
      <w:r w:rsidR="009048FB" w:rsidRPr="009048FB">
        <w:rPr>
          <w:noProof/>
          <w:color w:val="000000" w:themeColor="text1"/>
        </w:rPr>
        <w:t>(O’Malley, 2015)</w:t>
      </w:r>
      <w:r w:rsidR="00F8327E" w:rsidRPr="00616930">
        <w:rPr>
          <w:color w:val="000000" w:themeColor="text1"/>
        </w:rPr>
        <w:fldChar w:fldCharType="end"/>
      </w:r>
      <w:r w:rsidR="00F8327E" w:rsidRPr="00616930">
        <w:rPr>
          <w:color w:val="000000" w:themeColor="text1"/>
        </w:rPr>
        <w:t xml:space="preserve">. </w:t>
      </w:r>
      <w:r w:rsidR="004B14DD">
        <w:rPr>
          <w:color w:val="000000" w:themeColor="text1"/>
        </w:rPr>
        <w:t xml:space="preserve">These observations </w:t>
      </w:r>
      <w:r w:rsidR="00FB4024">
        <w:rPr>
          <w:color w:val="000000" w:themeColor="text1"/>
        </w:rPr>
        <w:t>are supported by</w:t>
      </w:r>
      <w:r w:rsidR="004B14DD">
        <w:rPr>
          <w:color w:val="000000" w:themeColor="text1"/>
        </w:rPr>
        <w:t xml:space="preserve"> s</w:t>
      </w:r>
      <w:r w:rsidR="00FB4024">
        <w:rPr>
          <w:color w:val="000000" w:themeColor="text1"/>
        </w:rPr>
        <w:t xml:space="preserve">urveys </w:t>
      </w:r>
      <w:r w:rsidR="003D33B4">
        <w:rPr>
          <w:color w:val="000000" w:themeColor="text1"/>
        </w:rPr>
        <w:t xml:space="preserve">conducted with underwater </w:t>
      </w:r>
      <w:r w:rsidR="003D33B4">
        <w:rPr>
          <w:color w:val="000000" w:themeColor="text1"/>
        </w:rPr>
        <w:lastRenderedPageBreak/>
        <w:t>baited stereo cameras</w:t>
      </w:r>
      <w:r w:rsidR="00FB4024">
        <w:rPr>
          <w:color w:val="000000" w:themeColor="text1"/>
        </w:rPr>
        <w:t xml:space="preserve"> that </w:t>
      </w:r>
      <w:r>
        <w:rPr>
          <w:color w:val="000000" w:themeColor="text1"/>
        </w:rPr>
        <w:t xml:space="preserve">found </w:t>
      </w:r>
      <w:r w:rsidR="003D33B4">
        <w:rPr>
          <w:color w:val="000000" w:themeColor="text1"/>
        </w:rPr>
        <w:t xml:space="preserve">evidence of spillover </w:t>
      </w:r>
      <w:r w:rsidR="00C40AB0">
        <w:rPr>
          <w:color w:val="000000" w:themeColor="text1"/>
        </w:rPr>
        <w:t>for</w:t>
      </w:r>
      <w:r w:rsidRPr="00616930">
        <w:rPr>
          <w:color w:val="000000" w:themeColor="text1"/>
        </w:rPr>
        <w:t xml:space="preserve"> </w:t>
      </w:r>
      <w:r>
        <w:rPr>
          <w:color w:val="000000" w:themeColor="text1"/>
        </w:rPr>
        <w:t xml:space="preserve">some </w:t>
      </w:r>
      <w:r w:rsidR="00C40AB0">
        <w:rPr>
          <w:color w:val="000000" w:themeColor="text1"/>
        </w:rPr>
        <w:t xml:space="preserve">deep 7 </w:t>
      </w:r>
      <w:r>
        <w:rPr>
          <w:color w:val="000000" w:themeColor="text1"/>
        </w:rPr>
        <w:t>species within select BRFAs</w:t>
      </w:r>
      <w:r w:rsidR="004B14DD">
        <w:rPr>
          <w:color w:val="000000" w:themeColor="text1"/>
        </w:rPr>
        <w:t xml:space="preserve"> consistent with intermediate levels of movement</w:t>
      </w:r>
      <w:r w:rsidR="00903429">
        <w:rPr>
          <w:color w:val="000000" w:themeColor="text1"/>
        </w:rPr>
        <w:t xml:space="preserve"> </w:t>
      </w:r>
      <w:r w:rsidRPr="00616930">
        <w:rPr>
          <w:color w:val="000000" w:themeColor="text1"/>
        </w:rPr>
        <w:fldChar w:fldCharType="begin" w:fldLock="1"/>
      </w:r>
      <w:r w:rsidR="00EF24F2">
        <w:rPr>
          <w:color w:val="000000" w:themeColor="text1"/>
        </w:rPr>
        <w:instrText>ADDIN CSL_CITATION {"citationItems":[{"id":"ITEM-1","itemData":{"DOI":"10.1007/s00227-013-2347-9","ISBN":"0022701323479","ISSN":"00253162","author":[{"dropping-particle":"","family":"Sackett","given":"Dana K.","non-dropping-particle":"","parse-names":false,"suffix":""},{"dropping-particle":"","family":"Drazen","given":"Jeffrey C.","non-dropping-particle":"","parse-names":false,"suffix":""},{"dropping-particle":"","family":"Moriwake","given":"Virginia N.","non-dropping-particle":"","parse-names":false,"suffix":""},{"dropping-particle":"","family":"Kelley","given":"Christopher D.","non-dropping-particle":"","parse-names":false,"suffix":""},{"dropping-particle":"","family":"Schumacher","given":"Brett D.","non-dropping-particle":"","parse-names":false,"suffix":""},{"dropping-particle":"","family":"Misa","given":"William F X E","non-dropping-particle":"","parse-names":false,"suffix":""}],"container-title":"Marine Biology","id":"ITEM-1","issue":"2","issued":{"date-parts":[["2014"]]},"page":"411-425","title":"Marine protected areas for deepwater fish populations: An evaluation of their effects in Hawai'i","type":"article-journal","volume":"161"},"uris":["http://www.mendeley.com/documents/?uuid=35b289e4-26e0-40ce-a6f8-7ea44c012a43"]}],"mendeley":{"formattedCitation":"(Sackett et al., 2014)","plainTextFormattedCitation":"(Sackett et al., 2014)","previouslyFormattedCitation":"(Sackett et al., 2014)"},"properties":{"noteIndex":0},"schema":"https://github.com/citation-style-language/schema/raw/master/csl-citation.json"}</w:instrText>
      </w:r>
      <w:r w:rsidRPr="00616930">
        <w:rPr>
          <w:color w:val="000000" w:themeColor="text1"/>
        </w:rPr>
        <w:fldChar w:fldCharType="separate"/>
      </w:r>
      <w:r w:rsidRPr="00E22E89">
        <w:rPr>
          <w:noProof/>
          <w:color w:val="000000" w:themeColor="text1"/>
        </w:rPr>
        <w:t>(Sackett et al., 2014)</w:t>
      </w:r>
      <w:r w:rsidRPr="00616930">
        <w:rPr>
          <w:color w:val="000000" w:themeColor="text1"/>
        </w:rPr>
        <w:fldChar w:fldCharType="end"/>
      </w:r>
      <w:r w:rsidR="00C40AB0">
        <w:rPr>
          <w:color w:val="000000" w:themeColor="text1"/>
        </w:rPr>
        <w:t xml:space="preserve">. </w:t>
      </w:r>
    </w:p>
    <w:p w14:paraId="1051CF17" w14:textId="72058628" w:rsidR="00776F40" w:rsidRPr="00616930" w:rsidRDefault="00F8327E" w:rsidP="00B84950">
      <w:pPr>
        <w:spacing w:line="480" w:lineRule="auto"/>
        <w:ind w:firstLine="720"/>
        <w:rPr>
          <w:color w:val="000000" w:themeColor="text1"/>
        </w:rPr>
      </w:pPr>
      <w:r w:rsidRPr="00616930">
        <w:rPr>
          <w:color w:val="000000" w:themeColor="text1"/>
        </w:rPr>
        <w:t xml:space="preserve">A handful of studies </w:t>
      </w:r>
      <w:r w:rsidR="002F011D">
        <w:rPr>
          <w:color w:val="000000" w:themeColor="text1"/>
        </w:rPr>
        <w:t>have used</w:t>
      </w:r>
      <w:r w:rsidRPr="00616930">
        <w:rPr>
          <w:color w:val="000000" w:themeColor="text1"/>
        </w:rPr>
        <w:t xml:space="preserve"> </w:t>
      </w:r>
      <w:r w:rsidR="002F011D" w:rsidRPr="00616930">
        <w:rPr>
          <w:color w:val="000000" w:themeColor="text1"/>
        </w:rPr>
        <w:t>ac</w:t>
      </w:r>
      <w:r w:rsidR="002F011D">
        <w:rPr>
          <w:color w:val="000000" w:themeColor="text1"/>
        </w:rPr>
        <w:t>o</w:t>
      </w:r>
      <w:r w:rsidR="002F011D" w:rsidRPr="00616930">
        <w:rPr>
          <w:color w:val="000000" w:themeColor="text1"/>
        </w:rPr>
        <w:t>ustic</w:t>
      </w:r>
      <w:r w:rsidRPr="00616930">
        <w:rPr>
          <w:color w:val="000000" w:themeColor="text1"/>
        </w:rPr>
        <w:t xml:space="preserve"> tracking to stu</w:t>
      </w:r>
      <w:r w:rsidR="00F7586E">
        <w:rPr>
          <w:color w:val="000000" w:themeColor="text1"/>
        </w:rPr>
        <w:t xml:space="preserve">dy the Deep 7. </w:t>
      </w:r>
      <w:r w:rsidR="00E97057">
        <w:rPr>
          <w:color w:val="000000" w:themeColor="text1"/>
        </w:rPr>
        <w:t xml:space="preserve">Moffitt and Parrish </w:t>
      </w:r>
      <w:r w:rsidR="0004655D">
        <w:rPr>
          <w:color w:val="000000" w:themeColor="text1"/>
        </w:rPr>
        <w:t xml:space="preserve">(1996) </w:t>
      </w:r>
      <w:r w:rsidR="00E97057">
        <w:rPr>
          <w:color w:val="000000" w:themeColor="text1"/>
        </w:rPr>
        <w:t xml:space="preserve">used active tracking to follow 2 juvenile opakapaka, tracking each over a period of 5-6 days. They noted crepuscular </w:t>
      </w:r>
      <w:r w:rsidR="0004655D">
        <w:rPr>
          <w:color w:val="000000" w:themeColor="text1"/>
        </w:rPr>
        <w:t>movements between day and night habitat.</w:t>
      </w:r>
      <w:r w:rsidR="00E97057">
        <w:rPr>
          <w:color w:val="000000" w:themeColor="text1"/>
        </w:rPr>
        <w:t xml:space="preserve"> </w:t>
      </w:r>
      <w:proofErr w:type="spellStart"/>
      <w:r w:rsidR="005448F1">
        <w:rPr>
          <w:color w:val="000000" w:themeColor="text1"/>
        </w:rPr>
        <w:t>Ziemann</w:t>
      </w:r>
      <w:proofErr w:type="spellEnd"/>
      <w:r w:rsidR="005448F1">
        <w:rPr>
          <w:color w:val="000000" w:themeColor="text1"/>
        </w:rPr>
        <w:t xml:space="preserve"> and Kelly </w:t>
      </w:r>
      <w:r w:rsidR="002F011D">
        <w:rPr>
          <w:color w:val="000000" w:themeColor="text1"/>
        </w:rPr>
        <w:t xml:space="preserve">used passive acoustic telemetry to track </w:t>
      </w:r>
      <w:r w:rsidR="00141E9C">
        <w:rPr>
          <w:color w:val="000000" w:themeColor="text1"/>
        </w:rPr>
        <w:t xml:space="preserve">opakapaka </w:t>
      </w:r>
      <w:r w:rsidR="004F6E46">
        <w:rPr>
          <w:color w:val="000000" w:themeColor="text1"/>
        </w:rPr>
        <w:t>in 2004 (n = 12,</w:t>
      </w:r>
      <w:r w:rsidR="00A44FFD">
        <w:rPr>
          <w:color w:val="000000" w:themeColor="text1"/>
        </w:rPr>
        <w:t xml:space="preserve"> median time at liberty = 5.8</w:t>
      </w:r>
      <w:r w:rsidR="002D4E41">
        <w:rPr>
          <w:color w:val="000000" w:themeColor="text1"/>
        </w:rPr>
        <w:t>0</w:t>
      </w:r>
      <w:r w:rsidR="00A44FFD">
        <w:rPr>
          <w:color w:val="000000" w:themeColor="text1"/>
        </w:rPr>
        <w:t>-</w:t>
      </w:r>
      <w:r w:rsidR="004F6E46">
        <w:rPr>
          <w:color w:val="000000" w:themeColor="text1"/>
        </w:rPr>
        <w:t>days</w:t>
      </w:r>
      <w:r w:rsidR="004716EC">
        <w:rPr>
          <w:color w:val="000000" w:themeColor="text1"/>
        </w:rPr>
        <w:t>, 5 receiver array</w:t>
      </w:r>
      <w:r w:rsidR="000327FB">
        <w:rPr>
          <w:color w:val="000000" w:themeColor="text1"/>
        </w:rPr>
        <w:t>),</w:t>
      </w:r>
      <w:r w:rsidR="004F6E46">
        <w:rPr>
          <w:color w:val="000000" w:themeColor="text1"/>
        </w:rPr>
        <w:t xml:space="preserve"> </w:t>
      </w:r>
      <w:r w:rsidR="0045645A">
        <w:rPr>
          <w:color w:val="000000" w:themeColor="text1"/>
        </w:rPr>
        <w:t xml:space="preserve">2006 (n = </w:t>
      </w:r>
      <w:r w:rsidR="000327FB">
        <w:rPr>
          <w:color w:val="000000" w:themeColor="text1"/>
        </w:rPr>
        <w:t>5, median time at liberty = 0.21</w:t>
      </w:r>
      <w:r w:rsidR="0045645A">
        <w:rPr>
          <w:color w:val="000000" w:themeColor="text1"/>
        </w:rPr>
        <w:t xml:space="preserve">-days, 3 receiver array), and </w:t>
      </w:r>
      <w:r w:rsidR="000327FB">
        <w:rPr>
          <w:color w:val="000000" w:themeColor="text1"/>
        </w:rPr>
        <w:t xml:space="preserve">again in </w:t>
      </w:r>
      <w:r w:rsidR="004F6E46">
        <w:rPr>
          <w:color w:val="000000" w:themeColor="text1"/>
        </w:rPr>
        <w:t xml:space="preserve">2007 (n = 10, median time at liberty = </w:t>
      </w:r>
      <w:r w:rsidR="00A44FFD">
        <w:rPr>
          <w:color w:val="000000" w:themeColor="text1"/>
        </w:rPr>
        <w:t>0.58-</w:t>
      </w:r>
      <w:r w:rsidR="004F6E46">
        <w:rPr>
          <w:color w:val="000000" w:themeColor="text1"/>
        </w:rPr>
        <w:t>days</w:t>
      </w:r>
      <w:r w:rsidR="004716EC">
        <w:rPr>
          <w:color w:val="000000" w:themeColor="text1"/>
        </w:rPr>
        <w:t>, 7 receiver array</w:t>
      </w:r>
      <w:r w:rsidR="004F6E46">
        <w:rPr>
          <w:color w:val="000000" w:themeColor="text1"/>
        </w:rPr>
        <w:t>)</w:t>
      </w:r>
      <w:r w:rsidR="00E97057">
        <w:rPr>
          <w:color w:val="000000" w:themeColor="text1"/>
        </w:rPr>
        <w:t xml:space="preserve"> </w:t>
      </w:r>
      <w:r w:rsidR="002F011D">
        <w:rPr>
          <w:color w:val="000000" w:themeColor="text1"/>
        </w:rPr>
        <w:t xml:space="preserve">and </w:t>
      </w:r>
      <w:r w:rsidR="004F6E46">
        <w:rPr>
          <w:color w:val="000000" w:themeColor="text1"/>
        </w:rPr>
        <w:t>reported</w:t>
      </w:r>
      <w:r w:rsidR="00E97057">
        <w:rPr>
          <w:color w:val="000000" w:themeColor="text1"/>
        </w:rPr>
        <w:t xml:space="preserve"> diurnal movements and spillover </w:t>
      </w:r>
      <w:r w:rsidR="005448F1">
        <w:rPr>
          <w:color w:val="000000" w:themeColor="text1"/>
        </w:rPr>
        <w:t>from the Kahoolawe Island Reserve.</w:t>
      </w:r>
      <w:r w:rsidR="00141E9C">
        <w:rPr>
          <w:color w:val="000000" w:themeColor="text1"/>
        </w:rPr>
        <w:t xml:space="preserve"> </w:t>
      </w:r>
      <w:r w:rsidR="00E97057">
        <w:rPr>
          <w:color w:val="000000" w:themeColor="text1"/>
        </w:rPr>
        <w:t xml:space="preserve">Weng (2013) </w:t>
      </w:r>
      <w:r w:rsidR="002F011D">
        <w:rPr>
          <w:color w:val="000000" w:themeColor="text1"/>
        </w:rPr>
        <w:t xml:space="preserve">passively </w:t>
      </w:r>
      <w:r w:rsidR="00E97057">
        <w:rPr>
          <w:color w:val="000000" w:themeColor="text1"/>
        </w:rPr>
        <w:t xml:space="preserve">tracked </w:t>
      </w:r>
      <w:proofErr w:type="spellStart"/>
      <w:r w:rsidR="00E97057">
        <w:rPr>
          <w:color w:val="000000" w:themeColor="text1"/>
        </w:rPr>
        <w:t>ehu</w:t>
      </w:r>
      <w:proofErr w:type="spellEnd"/>
      <w:r w:rsidR="00E97057">
        <w:rPr>
          <w:color w:val="000000" w:themeColor="text1"/>
        </w:rPr>
        <w:t xml:space="preserve"> (n = 6, </w:t>
      </w:r>
      <w:r w:rsidR="00A44FFD">
        <w:rPr>
          <w:color w:val="000000" w:themeColor="text1"/>
        </w:rPr>
        <w:t>median time at liberty = 28.44-</w:t>
      </w:r>
      <w:r w:rsidR="00E97057">
        <w:rPr>
          <w:color w:val="000000" w:themeColor="text1"/>
        </w:rPr>
        <w:t>days</w:t>
      </w:r>
      <w:r w:rsidR="004716EC">
        <w:rPr>
          <w:color w:val="000000" w:themeColor="text1"/>
        </w:rPr>
        <w:t>, 8 receiver array</w:t>
      </w:r>
      <w:r w:rsidR="00E97057">
        <w:rPr>
          <w:color w:val="000000" w:themeColor="text1"/>
        </w:rPr>
        <w:t xml:space="preserve">) and </w:t>
      </w:r>
      <w:proofErr w:type="spellStart"/>
      <w:r w:rsidR="00E97057">
        <w:rPr>
          <w:color w:val="000000" w:themeColor="text1"/>
        </w:rPr>
        <w:t>onaga</w:t>
      </w:r>
      <w:proofErr w:type="spellEnd"/>
      <w:r w:rsidR="00E97057">
        <w:rPr>
          <w:color w:val="000000" w:themeColor="text1"/>
        </w:rPr>
        <w:t xml:space="preserve"> (n = 12, median time at liberty </w:t>
      </w:r>
      <w:r w:rsidR="00A44FFD">
        <w:rPr>
          <w:color w:val="000000" w:themeColor="text1"/>
        </w:rPr>
        <w:t>= 40.83-</w:t>
      </w:r>
      <w:r w:rsidR="00E97057">
        <w:rPr>
          <w:color w:val="000000" w:themeColor="text1"/>
        </w:rPr>
        <w:t>days</w:t>
      </w:r>
      <w:r w:rsidR="004716EC">
        <w:rPr>
          <w:color w:val="000000" w:themeColor="text1"/>
        </w:rPr>
        <w:t>, 8 receiver array</w:t>
      </w:r>
      <w:r w:rsidR="00E97057">
        <w:rPr>
          <w:color w:val="000000" w:themeColor="text1"/>
        </w:rPr>
        <w:t xml:space="preserve">) and found that the majority of individuals spent the majority of their time within the protective boundaries of the BRFA off the island of </w:t>
      </w:r>
      <w:r w:rsidR="00F90B32">
        <w:rPr>
          <w:color w:val="000000" w:themeColor="text1"/>
        </w:rPr>
        <w:t>Niihau</w:t>
      </w:r>
      <w:r w:rsidR="00E97057">
        <w:rPr>
          <w:color w:val="000000" w:themeColor="text1"/>
        </w:rPr>
        <w:t>. H</w:t>
      </w:r>
      <w:r w:rsidR="00E97057" w:rsidRPr="00616930">
        <w:rPr>
          <w:color w:val="000000" w:themeColor="text1"/>
        </w:rPr>
        <w:t xml:space="preserve">owever </w:t>
      </w:r>
      <w:r w:rsidR="00E97057">
        <w:rPr>
          <w:color w:val="000000" w:themeColor="text1"/>
        </w:rPr>
        <w:t xml:space="preserve">long-term </w:t>
      </w:r>
      <w:r w:rsidR="00E97057" w:rsidRPr="00616930">
        <w:rPr>
          <w:color w:val="000000" w:themeColor="text1"/>
        </w:rPr>
        <w:t xml:space="preserve">fine scale movement patterns </w:t>
      </w:r>
      <w:r w:rsidR="00E97057">
        <w:rPr>
          <w:color w:val="000000" w:themeColor="text1"/>
        </w:rPr>
        <w:t>relative to the</w:t>
      </w:r>
      <w:r w:rsidR="00E97057" w:rsidRPr="00616930">
        <w:rPr>
          <w:color w:val="000000" w:themeColor="text1"/>
        </w:rPr>
        <w:t xml:space="preserve"> boundaries</w:t>
      </w:r>
      <w:r w:rsidR="00E97057">
        <w:rPr>
          <w:color w:val="000000" w:themeColor="text1"/>
        </w:rPr>
        <w:t xml:space="preserve"> of the BRFAs</w:t>
      </w:r>
      <w:r w:rsidR="00E97057" w:rsidRPr="00616930">
        <w:rPr>
          <w:color w:val="000000" w:themeColor="text1"/>
        </w:rPr>
        <w:t xml:space="preserve">, and thus the degree of protection provided by these areas to </w:t>
      </w:r>
      <w:r w:rsidR="00E97057">
        <w:rPr>
          <w:color w:val="000000" w:themeColor="text1"/>
        </w:rPr>
        <w:t xml:space="preserve">bottomfish </w:t>
      </w:r>
      <w:r w:rsidR="00E97057" w:rsidRPr="00616930">
        <w:rPr>
          <w:color w:val="000000" w:themeColor="text1"/>
        </w:rPr>
        <w:t xml:space="preserve">populations remain poorly understood </w:t>
      </w:r>
      <w:r w:rsidR="00E97057" w:rsidRPr="00616930">
        <w:rPr>
          <w:color w:val="000000" w:themeColor="text1"/>
        </w:rPr>
        <w:fldChar w:fldCharType="begin" w:fldLock="1"/>
      </w:r>
      <w:r w:rsidR="00EF24F2">
        <w:rPr>
          <w:color w:val="000000" w:themeColor="text1"/>
        </w:rPr>
        <w:instrText>ADDIN CSL_CITATION {"citationItems":[{"id":"ITEM-1","itemData":{"author":[{"dropping-particle":"","family":"Oishi","given":"Francis G.","non-dropping-particle":"","parse-names":false,"suffix":""},{"dropping-particle":"","family":"Devick","given":"William S.","non-dropping-particle":"","parse-names":false,"suffix":""}],"id":"ITEM-1","issued":{"date-parts":[["2000"]]},"number-of-pages":"6","publisher-place":"Honolulu, HI","title":"Job Progress Report - Opakapaka Resource Assessment Island of Oahu","type":"report"},"uris":["http://www.mendeley.com/documents/?uuid=bc07df6c-50dc-3060-be68-103ba9b1f460"]},{"id":"ITEM-2","itemData":{"DOI":"10.1186/2050-3385-1-17","ISBN":"2050338511","ISSN":"2050-3385","author":[{"dropping-particle":"","family":"Weng","given":"Kevin C","non-dropping-particle":"","parse-names":false,"suffix":""}],"container-title":"Animal Biotelemetry","id":"ITEM-2","issued":{"date-parts":[["2013"]]},"page":"17","title":"A pilot study of deepwater fish movement with respect to marine reserves","type":"article-journal","volume":"1"},"uris":["http://www.mendeley.com/documents/?uuid=62717eaf-22aa-45d1-9cc7-2637cb3514e3"]},{"id":"ITEM-3","itemData":{"DOI":"10.7289/V59W0CF7","author":[{"dropping-particle":"","family":"O'Malley","given":"Joseph","non-dropping-particle":"","parse-names":false,"suffix":""}],"id":"ITEM-3","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Group","type":"article-journal"},"uris":["http://www.mendeley.com/documents/?uuid=5fdf49f4-f392-4c71-bb24-dd29127cfb4d"]}],"mendeley":{"formattedCitation":"(Oishi and Devick, 2000; Weng, 2013; O’Malley, 2015)","plainTextFormattedCitation":"(Oishi and Devick, 2000; Weng, 2013; O’Malley, 2015)","previouslyFormattedCitation":"(Oishi and Devick, 2000; Weng, 2013; O’Malley, 2015)"},"properties":{"noteIndex":0},"schema":"https://github.com/citation-style-language/schema/raw/master/csl-citation.json"}</w:instrText>
      </w:r>
      <w:r w:rsidR="00E97057" w:rsidRPr="00616930">
        <w:rPr>
          <w:color w:val="000000" w:themeColor="text1"/>
        </w:rPr>
        <w:fldChar w:fldCharType="separate"/>
      </w:r>
      <w:r w:rsidR="009048FB" w:rsidRPr="009048FB">
        <w:rPr>
          <w:noProof/>
          <w:color w:val="000000" w:themeColor="text1"/>
        </w:rPr>
        <w:t>(Oishi and Devick, 2000; Weng, 2013; O’Malley, 2015)</w:t>
      </w:r>
      <w:r w:rsidR="00E97057" w:rsidRPr="00616930">
        <w:rPr>
          <w:color w:val="000000" w:themeColor="text1"/>
        </w:rPr>
        <w:fldChar w:fldCharType="end"/>
      </w:r>
      <w:r w:rsidR="00E97057" w:rsidRPr="00616930">
        <w:rPr>
          <w:color w:val="000000" w:themeColor="text1"/>
        </w:rPr>
        <w:t>.</w:t>
      </w:r>
    </w:p>
    <w:p w14:paraId="26A8BA73" w14:textId="1DE2C017" w:rsidR="00776F40" w:rsidRPr="00616930" w:rsidRDefault="006A20E0" w:rsidP="00B84950">
      <w:pPr>
        <w:spacing w:line="480" w:lineRule="auto"/>
        <w:ind w:firstLine="720"/>
        <w:rPr>
          <w:color w:val="000000" w:themeColor="text1"/>
        </w:rPr>
      </w:pPr>
      <w:r>
        <w:rPr>
          <w:color w:val="000000" w:themeColor="text1"/>
        </w:rPr>
        <w:t>The goal of this</w:t>
      </w:r>
      <w:r w:rsidR="00F8327E" w:rsidRPr="00616930">
        <w:rPr>
          <w:color w:val="000000" w:themeColor="text1"/>
        </w:rPr>
        <w:t xml:space="preserve"> </w:t>
      </w:r>
      <w:r w:rsidR="001A4ACB" w:rsidRPr="00616930">
        <w:rPr>
          <w:color w:val="000000" w:themeColor="text1"/>
        </w:rPr>
        <w:t xml:space="preserve">study </w:t>
      </w:r>
      <w:r>
        <w:rPr>
          <w:color w:val="000000" w:themeColor="text1"/>
        </w:rPr>
        <w:t xml:space="preserve">was to investigate questions of spatial and temporal use of one of these BRFAs by opakapaka </w:t>
      </w:r>
      <w:r w:rsidR="009076F1">
        <w:rPr>
          <w:color w:val="000000" w:themeColor="text1"/>
        </w:rPr>
        <w:t>using</w:t>
      </w:r>
      <w:r w:rsidR="00F8327E" w:rsidRPr="00616930">
        <w:rPr>
          <w:color w:val="000000" w:themeColor="text1"/>
        </w:rPr>
        <w:t xml:space="preserve"> </w:t>
      </w:r>
      <w:r w:rsidR="00F93B21">
        <w:rPr>
          <w:color w:val="000000" w:themeColor="text1"/>
        </w:rPr>
        <w:t xml:space="preserve">passive </w:t>
      </w:r>
      <w:r w:rsidR="00F8327E" w:rsidRPr="00616930">
        <w:rPr>
          <w:color w:val="000000" w:themeColor="text1"/>
        </w:rPr>
        <w:t xml:space="preserve">acoustic telemetry. </w:t>
      </w:r>
      <w:r>
        <w:rPr>
          <w:color w:val="000000" w:themeColor="text1"/>
        </w:rPr>
        <w:t xml:space="preserve">Using an array of </w:t>
      </w:r>
      <w:commentRangeStart w:id="1"/>
      <w:r w:rsidR="00793944">
        <w:rPr>
          <w:color w:val="000000" w:themeColor="text1"/>
        </w:rPr>
        <w:t>38</w:t>
      </w:r>
      <w:commentRangeEnd w:id="1"/>
      <w:r w:rsidR="00CF7A04">
        <w:rPr>
          <w:rStyle w:val="CommentReference"/>
        </w:rPr>
        <w:commentReference w:id="1"/>
      </w:r>
      <w:r w:rsidR="009076F1">
        <w:rPr>
          <w:color w:val="000000" w:themeColor="text1"/>
        </w:rPr>
        <w:t xml:space="preserve"> </w:t>
      </w:r>
      <w:r>
        <w:rPr>
          <w:color w:val="000000" w:themeColor="text1"/>
        </w:rPr>
        <w:t xml:space="preserve">receiver stations </w:t>
      </w:r>
      <w:r w:rsidR="00AD3F25">
        <w:rPr>
          <w:color w:val="000000" w:themeColor="text1"/>
        </w:rPr>
        <w:t>located</w:t>
      </w:r>
      <w:r>
        <w:rPr>
          <w:color w:val="000000" w:themeColor="text1"/>
        </w:rPr>
        <w:t xml:space="preserve"> within and outside the </w:t>
      </w:r>
      <w:r w:rsidR="00760FD5">
        <w:rPr>
          <w:color w:val="000000" w:themeColor="text1"/>
        </w:rPr>
        <w:t xml:space="preserve">boundaries of the </w:t>
      </w:r>
      <w:r>
        <w:rPr>
          <w:color w:val="000000" w:themeColor="text1"/>
        </w:rPr>
        <w:t xml:space="preserve">restricted fishing area, we investigate the frequency at which individuals </w:t>
      </w:r>
      <w:r w:rsidR="0085513C">
        <w:rPr>
          <w:color w:val="000000" w:themeColor="text1"/>
        </w:rPr>
        <w:t>were observed moving</w:t>
      </w:r>
      <w:r>
        <w:rPr>
          <w:color w:val="000000" w:themeColor="text1"/>
        </w:rPr>
        <w:t xml:space="preserve"> between protected and non-protected habitat. We also calculate </w:t>
      </w:r>
      <w:r w:rsidR="00FE4DB1">
        <w:rPr>
          <w:color w:val="000000" w:themeColor="text1"/>
        </w:rPr>
        <w:t xml:space="preserve">observed </w:t>
      </w:r>
      <w:r>
        <w:rPr>
          <w:color w:val="000000" w:themeColor="text1"/>
        </w:rPr>
        <w:t xml:space="preserve">individual home range size and compare </w:t>
      </w:r>
      <w:r w:rsidR="000D2AA1">
        <w:rPr>
          <w:color w:val="000000" w:themeColor="text1"/>
        </w:rPr>
        <w:t xml:space="preserve">these </w:t>
      </w:r>
      <w:r>
        <w:rPr>
          <w:color w:val="000000" w:themeColor="text1"/>
        </w:rPr>
        <w:t xml:space="preserve">estimates to </w:t>
      </w:r>
      <w:r w:rsidR="00922134">
        <w:rPr>
          <w:color w:val="000000" w:themeColor="text1"/>
        </w:rPr>
        <w:t xml:space="preserve">the </w:t>
      </w:r>
      <w:r w:rsidR="000D2AA1">
        <w:rPr>
          <w:color w:val="000000" w:themeColor="text1"/>
        </w:rPr>
        <w:t>habitat available</w:t>
      </w:r>
      <w:r w:rsidR="00922134">
        <w:rPr>
          <w:color w:val="000000" w:themeColor="text1"/>
        </w:rPr>
        <w:t xml:space="preserve"> within the 12 BRFAs. </w:t>
      </w:r>
    </w:p>
    <w:p w14:paraId="7395C4F8" w14:textId="77777777" w:rsidR="00CE3465" w:rsidRPr="00616930" w:rsidRDefault="00CE3465" w:rsidP="00B84950">
      <w:pPr>
        <w:spacing w:line="480" w:lineRule="auto"/>
        <w:outlineLvl w:val="0"/>
        <w:rPr>
          <w:b/>
          <w:color w:val="000000" w:themeColor="text1"/>
        </w:rPr>
      </w:pPr>
    </w:p>
    <w:p w14:paraId="7C65DAB0" w14:textId="5F6CD719" w:rsidR="005C735C" w:rsidRPr="0033691F" w:rsidRDefault="00E32A09" w:rsidP="0033691F">
      <w:pPr>
        <w:spacing w:line="480" w:lineRule="auto"/>
        <w:outlineLvl w:val="0"/>
        <w:rPr>
          <w:b/>
          <w:color w:val="000000" w:themeColor="text1"/>
        </w:rPr>
      </w:pPr>
      <w:r w:rsidRPr="00616930">
        <w:rPr>
          <w:b/>
          <w:color w:val="000000" w:themeColor="text1"/>
        </w:rPr>
        <w:t xml:space="preserve">Materials and </w:t>
      </w:r>
      <w:r w:rsidR="00B347E5" w:rsidRPr="00616930">
        <w:rPr>
          <w:b/>
          <w:color w:val="000000" w:themeColor="text1"/>
        </w:rPr>
        <w:t>Methods</w:t>
      </w:r>
      <w:r w:rsidR="00776F40" w:rsidRPr="00616930">
        <w:rPr>
          <w:b/>
          <w:color w:val="000000" w:themeColor="text1"/>
        </w:rPr>
        <w:t xml:space="preserve"> </w:t>
      </w:r>
    </w:p>
    <w:p w14:paraId="70618980" w14:textId="67B8DA93" w:rsidR="004603D1" w:rsidRPr="00616930" w:rsidRDefault="005C735C" w:rsidP="00B209A0">
      <w:pPr>
        <w:tabs>
          <w:tab w:val="left" w:pos="2200"/>
        </w:tabs>
        <w:spacing w:line="480" w:lineRule="auto"/>
        <w:rPr>
          <w:i/>
          <w:color w:val="000000" w:themeColor="text1"/>
        </w:rPr>
      </w:pPr>
      <w:r w:rsidRPr="00616930">
        <w:rPr>
          <w:i/>
          <w:color w:val="000000" w:themeColor="text1"/>
        </w:rPr>
        <w:t xml:space="preserve">Study </w:t>
      </w:r>
      <w:r w:rsidR="0033691F">
        <w:rPr>
          <w:i/>
          <w:color w:val="000000" w:themeColor="text1"/>
        </w:rPr>
        <w:t>area</w:t>
      </w:r>
      <w:r w:rsidR="00B209A0">
        <w:rPr>
          <w:i/>
          <w:color w:val="000000" w:themeColor="text1"/>
        </w:rPr>
        <w:tab/>
      </w:r>
    </w:p>
    <w:p w14:paraId="388998A9" w14:textId="37BFAC55" w:rsidR="00E251BF" w:rsidRDefault="00B209A0" w:rsidP="00B209A0">
      <w:pPr>
        <w:spacing w:line="480" w:lineRule="auto"/>
        <w:rPr>
          <w:color w:val="000000" w:themeColor="text1"/>
        </w:rPr>
      </w:pPr>
      <w:r>
        <w:rPr>
          <w:color w:val="000000" w:themeColor="text1"/>
        </w:rPr>
        <w:lastRenderedPageBreak/>
        <w:t>T</w:t>
      </w:r>
      <w:r w:rsidRPr="00B209A0">
        <w:rPr>
          <w:color w:val="000000" w:themeColor="text1"/>
        </w:rPr>
        <w:t xml:space="preserve">he Makapuu region </w:t>
      </w:r>
      <w:r w:rsidR="00FB4B9D">
        <w:rPr>
          <w:color w:val="000000" w:themeColor="text1"/>
        </w:rPr>
        <w:t>(</w:t>
      </w:r>
      <w:r w:rsidR="005A3CB3" w:rsidRPr="005A3CB3">
        <w:rPr>
          <w:color w:val="000000" w:themeColor="text1"/>
        </w:rPr>
        <w:t xml:space="preserve">21° 33.5 </w:t>
      </w:r>
      <w:r w:rsidR="005A3CB3">
        <w:rPr>
          <w:color w:val="000000" w:themeColor="text1"/>
        </w:rPr>
        <w:t>N, 157° 52.5 W)</w:t>
      </w:r>
      <w:r w:rsidR="00FB4B9D">
        <w:rPr>
          <w:color w:val="000000" w:themeColor="text1"/>
        </w:rPr>
        <w:t xml:space="preserve"> </w:t>
      </w:r>
      <w:r w:rsidRPr="00B209A0">
        <w:rPr>
          <w:color w:val="000000" w:themeColor="text1"/>
        </w:rPr>
        <w:t>was selected as the study site for this project</w:t>
      </w:r>
      <w:r w:rsidR="00B555D0" w:rsidRPr="00B555D0">
        <w:rPr>
          <w:color w:val="000000" w:themeColor="text1"/>
        </w:rPr>
        <w:t xml:space="preserve"> </w:t>
      </w:r>
      <w:r w:rsidR="00B555D0" w:rsidRPr="00B209A0">
        <w:rPr>
          <w:color w:val="000000" w:themeColor="text1"/>
        </w:rPr>
        <w:t xml:space="preserve">because it contains both protected and non-protected habitat with sufficient area to capture the scale of bottomfish movements observed on the multi-island </w:t>
      </w:r>
      <w:r w:rsidR="00E251BF">
        <w:rPr>
          <w:color w:val="000000" w:themeColor="text1"/>
        </w:rPr>
        <w:t>array. The area</w:t>
      </w:r>
      <w:r w:rsidR="00B555D0" w:rsidRPr="00B209A0">
        <w:rPr>
          <w:color w:val="000000" w:themeColor="text1"/>
        </w:rPr>
        <w:t xml:space="preserve"> is </w:t>
      </w:r>
      <w:r w:rsidR="00E251BF">
        <w:rPr>
          <w:color w:val="000000" w:themeColor="text1"/>
        </w:rPr>
        <w:t xml:space="preserve">also </w:t>
      </w:r>
      <w:r w:rsidR="004A3A03">
        <w:rPr>
          <w:color w:val="000000" w:themeColor="text1"/>
        </w:rPr>
        <w:t>important to the fishery</w:t>
      </w:r>
      <w:r w:rsidR="00B555D0" w:rsidRPr="00B209A0">
        <w:rPr>
          <w:color w:val="000000" w:themeColor="text1"/>
        </w:rPr>
        <w:t xml:space="preserve"> and proximate to a </w:t>
      </w:r>
      <w:r w:rsidR="00B555D0">
        <w:rPr>
          <w:color w:val="000000" w:themeColor="text1"/>
        </w:rPr>
        <w:t xml:space="preserve">number </w:t>
      </w:r>
      <w:r w:rsidR="00ED242D">
        <w:rPr>
          <w:color w:val="000000" w:themeColor="text1"/>
        </w:rPr>
        <w:t>of</w:t>
      </w:r>
      <w:r w:rsidR="00B555D0">
        <w:rPr>
          <w:color w:val="000000" w:themeColor="text1"/>
        </w:rPr>
        <w:t xml:space="preserve"> </w:t>
      </w:r>
      <w:r w:rsidR="005D1A15">
        <w:rPr>
          <w:color w:val="000000" w:themeColor="text1"/>
        </w:rPr>
        <w:t xml:space="preserve">ports frequented by </w:t>
      </w:r>
      <w:r w:rsidR="00E251BF">
        <w:rPr>
          <w:color w:val="000000" w:themeColor="text1"/>
        </w:rPr>
        <w:t xml:space="preserve">commercial and recreational </w:t>
      </w:r>
      <w:r w:rsidR="005D1A15">
        <w:rPr>
          <w:color w:val="000000" w:themeColor="text1"/>
        </w:rPr>
        <w:t>bottomfishers</w:t>
      </w:r>
      <w:r w:rsidRPr="00B209A0">
        <w:rPr>
          <w:color w:val="000000" w:themeColor="text1"/>
        </w:rPr>
        <w:t xml:space="preserve">. </w:t>
      </w:r>
    </w:p>
    <w:p w14:paraId="6B3B3503" w14:textId="137831BE" w:rsidR="00B209A0" w:rsidRPr="00A30E67" w:rsidRDefault="00E251BF" w:rsidP="00B209A0">
      <w:pPr>
        <w:spacing w:line="480" w:lineRule="auto"/>
        <w:rPr>
          <w:color w:val="000000" w:themeColor="text1"/>
        </w:rPr>
      </w:pPr>
      <w:r>
        <w:rPr>
          <w:color w:val="000000" w:themeColor="text1"/>
        </w:rPr>
        <w:tab/>
      </w:r>
      <w:r w:rsidR="005D1A15">
        <w:rPr>
          <w:color w:val="000000" w:themeColor="text1"/>
        </w:rPr>
        <w:t>The area is</w:t>
      </w:r>
      <w:r w:rsidR="00B209A0" w:rsidRPr="00B209A0">
        <w:rPr>
          <w:color w:val="000000" w:themeColor="text1"/>
        </w:rPr>
        <w:t xml:space="preserve"> located off the Oahu’s windward side, extends outward from </w:t>
      </w:r>
      <w:r w:rsidR="005D1A15">
        <w:rPr>
          <w:color w:val="000000" w:themeColor="text1"/>
        </w:rPr>
        <w:t xml:space="preserve">Makapuu Point, </w:t>
      </w:r>
      <w:r w:rsidR="00B209A0" w:rsidRPr="00B209A0">
        <w:rPr>
          <w:color w:val="000000" w:themeColor="text1"/>
        </w:rPr>
        <w:t xml:space="preserve">the south east tip of </w:t>
      </w:r>
      <w:r w:rsidR="005D1A15">
        <w:rPr>
          <w:color w:val="000000" w:themeColor="text1"/>
        </w:rPr>
        <w:t>the island of Oahu</w:t>
      </w:r>
      <w:r w:rsidR="00B209A0" w:rsidRPr="00B209A0">
        <w:rPr>
          <w:color w:val="000000" w:themeColor="text1"/>
        </w:rPr>
        <w:t xml:space="preserve"> north </w:t>
      </w:r>
      <w:r w:rsidR="005D1A15">
        <w:rPr>
          <w:color w:val="000000" w:themeColor="text1"/>
        </w:rPr>
        <w:t>to the</w:t>
      </w:r>
      <w:r w:rsidR="00B209A0" w:rsidRPr="00B209A0">
        <w:rPr>
          <w:color w:val="000000" w:themeColor="text1"/>
        </w:rPr>
        <w:t xml:space="preserve"> Lanikai peninsula. A flat broad shelf protrudes east </w:t>
      </w:r>
      <w:r w:rsidR="007732FB">
        <w:rPr>
          <w:color w:val="000000" w:themeColor="text1"/>
        </w:rPr>
        <w:t>from the island’s</w:t>
      </w:r>
      <w:r w:rsidR="00B209A0" w:rsidRPr="00B209A0">
        <w:rPr>
          <w:color w:val="000000" w:themeColor="text1"/>
        </w:rPr>
        <w:t xml:space="preserve"> southern edge before terminating in deep slope to join the western side of the Kaiwi channel. To the north the shelf narrows to the north joining with a series of deeper shelves to form a number of submarine canyons. </w:t>
      </w:r>
      <w:r w:rsidR="00ED242D">
        <w:rPr>
          <w:color w:val="000000" w:themeColor="text1"/>
        </w:rPr>
        <w:t>BRFA-E</w:t>
      </w:r>
      <w:r w:rsidR="0033691F">
        <w:rPr>
          <w:color w:val="000000" w:themeColor="text1"/>
        </w:rPr>
        <w:t xml:space="preserve"> extends from 1.5-miles offshore westward across the shelf in line with Koko</w:t>
      </w:r>
      <w:r w:rsidR="005D1A15">
        <w:rPr>
          <w:color w:val="000000" w:themeColor="text1"/>
        </w:rPr>
        <w:t xml:space="preserve"> H</w:t>
      </w:r>
      <w:r w:rsidR="0033691F">
        <w:rPr>
          <w:color w:val="000000" w:themeColor="text1"/>
        </w:rPr>
        <w:t>ead crater in the south, to Kailua in the north (Figure 2).</w:t>
      </w:r>
      <w:r w:rsidR="00A30E67">
        <w:rPr>
          <w:color w:val="000000" w:themeColor="text1"/>
        </w:rPr>
        <w:t xml:space="preserve"> </w:t>
      </w:r>
      <w:r w:rsidR="0047023E">
        <w:rPr>
          <w:color w:val="000000" w:themeColor="text1"/>
        </w:rPr>
        <w:t xml:space="preserve">The </w:t>
      </w:r>
      <w:r w:rsidR="007F0FA1">
        <w:rPr>
          <w:color w:val="000000" w:themeColor="text1"/>
        </w:rPr>
        <w:t>contours</w:t>
      </w:r>
      <w:r w:rsidR="0047023E">
        <w:rPr>
          <w:color w:val="000000" w:themeColor="text1"/>
        </w:rPr>
        <w:t xml:space="preserve"> projected adult bottomfish habitat area, defined between the 100 and 400-m depth</w:t>
      </w:r>
      <w:r w:rsidR="004266D2">
        <w:rPr>
          <w:color w:val="000000" w:themeColor="text1"/>
        </w:rPr>
        <w:t xml:space="preserve"> </w:t>
      </w:r>
      <w:r w:rsidR="00BB1DCB">
        <w:rPr>
          <w:color w:val="000000" w:themeColor="text1"/>
        </w:rPr>
        <w:fldChar w:fldCharType="begin" w:fldLock="1"/>
      </w:r>
      <w:r w:rsidR="00241BE5">
        <w:rPr>
          <w:color w:val="000000" w:themeColor="text1"/>
        </w:rPr>
        <w: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iii","author":[{"dropping-particle":"","family":"Parke","given":"Michael","non-dropping-particle":"","parse-names":false,"suffix":""}],"container-title":"Fisheries Science","id":"ITEM-1","issue":"September","issued":{"date-parts":[["2007"]]},"page":"1-45","title":"Linking Hawaii Fisherman Reported Commercial Bottomfish Catch Data to Potential Bottomfish Habitat and Proposed Restricted Fishing Areas using GIS and Spatial Analysis","type":"article-journal"},"uris":["http://www.mendeley.com/documents/?uuid=0005f4b3-b423-35d9-9774-e6f576814792"]}],"mendeley":{"formattedCitation":"(Parke, 2007)","plainTextFormattedCitation":"(Parke, 2007)","previouslyFormattedCitation":"(Parke, 2007)"},"properties":{"noteIndex":0},"schema":"https://github.com/citation-style-language/schema/raw/master/csl-citation.json"}</w:instrText>
      </w:r>
      <w:r w:rsidR="00BB1DCB">
        <w:rPr>
          <w:color w:val="000000" w:themeColor="text1"/>
        </w:rPr>
        <w:fldChar w:fldCharType="separate"/>
      </w:r>
      <w:r w:rsidR="00BB1DCB" w:rsidRPr="00BB1DCB">
        <w:rPr>
          <w:noProof/>
          <w:color w:val="000000" w:themeColor="text1"/>
        </w:rPr>
        <w:t>(Parke, 2007)</w:t>
      </w:r>
      <w:r w:rsidR="00BB1DCB">
        <w:rPr>
          <w:color w:val="000000" w:themeColor="text1"/>
        </w:rPr>
        <w:fldChar w:fldCharType="end"/>
      </w:r>
      <w:r w:rsidR="0047023E">
        <w:rPr>
          <w:color w:val="000000" w:themeColor="text1"/>
        </w:rPr>
        <w:t xml:space="preserve">, contained within </w:t>
      </w:r>
      <w:r w:rsidR="00871809">
        <w:rPr>
          <w:color w:val="000000" w:themeColor="text1"/>
        </w:rPr>
        <w:t>BRFA</w:t>
      </w:r>
      <w:r w:rsidR="005D1A15">
        <w:rPr>
          <w:color w:val="000000" w:themeColor="text1"/>
        </w:rPr>
        <w:t>-E</w:t>
      </w:r>
      <w:r w:rsidR="00871809">
        <w:rPr>
          <w:color w:val="000000" w:themeColor="text1"/>
        </w:rPr>
        <w:t xml:space="preserve"> </w:t>
      </w:r>
      <w:r w:rsidR="0047023E">
        <w:rPr>
          <w:color w:val="000000" w:themeColor="text1"/>
        </w:rPr>
        <w:t>covers</w:t>
      </w:r>
      <w:r w:rsidR="00A30E67">
        <w:rPr>
          <w:color w:val="000000" w:themeColor="text1"/>
        </w:rPr>
        <w:t xml:space="preserve"> </w:t>
      </w:r>
      <w:r w:rsidR="0047023E">
        <w:rPr>
          <w:color w:val="000000" w:themeColor="text1"/>
        </w:rPr>
        <w:t>an approximate area of</w:t>
      </w:r>
      <w:r w:rsidR="00A30E67">
        <w:rPr>
          <w:color w:val="000000" w:themeColor="text1"/>
        </w:rPr>
        <w:t xml:space="preserve"> 48.6-km</w:t>
      </w:r>
      <w:r w:rsidR="00A30E67">
        <w:rPr>
          <w:color w:val="000000" w:themeColor="text1"/>
          <w:vertAlign w:val="superscript"/>
        </w:rPr>
        <w:t>2</w:t>
      </w:r>
      <w:r w:rsidR="0047023E">
        <w:rPr>
          <w:color w:val="000000" w:themeColor="text1"/>
        </w:rPr>
        <w:t>.</w:t>
      </w:r>
    </w:p>
    <w:p w14:paraId="4D05DBA4" w14:textId="77777777" w:rsidR="005C735C" w:rsidRPr="00616930" w:rsidRDefault="005C735C" w:rsidP="00B84950">
      <w:pPr>
        <w:spacing w:line="480" w:lineRule="auto"/>
        <w:rPr>
          <w:i/>
          <w:color w:val="000000" w:themeColor="text1"/>
        </w:rPr>
      </w:pPr>
    </w:p>
    <w:p w14:paraId="70AE2306" w14:textId="3CCCC6E8" w:rsidR="005A0512" w:rsidRPr="00616930" w:rsidRDefault="00E251BF" w:rsidP="00B84950">
      <w:pPr>
        <w:spacing w:line="480" w:lineRule="auto"/>
        <w:outlineLvl w:val="1"/>
        <w:rPr>
          <w:i/>
          <w:color w:val="000000" w:themeColor="text1"/>
        </w:rPr>
      </w:pPr>
      <w:r>
        <w:rPr>
          <w:i/>
          <w:color w:val="000000" w:themeColor="text1"/>
        </w:rPr>
        <w:t>Receiver network array d</w:t>
      </w:r>
      <w:r w:rsidR="005A0512" w:rsidRPr="00616930">
        <w:rPr>
          <w:i/>
          <w:color w:val="000000" w:themeColor="text1"/>
        </w:rPr>
        <w:t>esign</w:t>
      </w:r>
    </w:p>
    <w:p w14:paraId="2CD2E8C2" w14:textId="3ADB8C2F" w:rsidR="00096ACA" w:rsidRPr="00616930" w:rsidRDefault="005D1A15" w:rsidP="00B84950">
      <w:pPr>
        <w:spacing w:line="480" w:lineRule="auto"/>
      </w:pPr>
      <w:r>
        <w:t xml:space="preserve">The tracking array was </w:t>
      </w:r>
      <w:r w:rsidR="00E8657D">
        <w:t>consisted</w:t>
      </w:r>
      <w:r>
        <w:t xml:space="preserve"> of 43 individual receiver stations. </w:t>
      </w:r>
      <w:r w:rsidR="00096ACA" w:rsidRPr="00616930">
        <w:t xml:space="preserve">Each station consisted of an acoustic receiver </w:t>
      </w:r>
      <w:r w:rsidR="00336AC0" w:rsidRPr="00616930">
        <w:t>(VR2-W or VR2-AR, Vemco Lt</w:t>
      </w:r>
      <w:r w:rsidR="00DF1A1B">
        <w:t>d, Halifax, Nova Scotia, Canada</w:t>
      </w:r>
      <w:r w:rsidR="00DF1A1B">
        <w:rPr>
          <w:rStyle w:val="FootnoteReference"/>
        </w:rPr>
        <w:footnoteReference w:id="2"/>
      </w:r>
      <w:r w:rsidR="00336AC0" w:rsidRPr="00616930">
        <w:t xml:space="preserve">) </w:t>
      </w:r>
      <w:r w:rsidR="00096ACA" w:rsidRPr="00616930">
        <w:t xml:space="preserve">and </w:t>
      </w:r>
      <w:r>
        <w:t>a</w:t>
      </w:r>
      <w:r w:rsidR="00096ACA" w:rsidRPr="00616930">
        <w:t xml:space="preserve">coustic release </w:t>
      </w:r>
      <w:r w:rsidR="00336AC0" w:rsidRPr="00616930">
        <w:t>(VR2-AR, Vemco Ltd, Halifax, Nova Scotia, Canada or LRT, Sonardyne International Ltd, Yatel</w:t>
      </w:r>
      <w:r w:rsidR="0003455F">
        <w:t>e</w:t>
      </w:r>
      <w:r w:rsidR="00336AC0" w:rsidRPr="00616930">
        <w:t xml:space="preserve">y, Hampshire, UK) </w:t>
      </w:r>
      <w:r w:rsidR="00096ACA" w:rsidRPr="00616930">
        <w:t xml:space="preserve">buoyed by three </w:t>
      </w:r>
      <w:r>
        <w:t>to</w:t>
      </w:r>
      <w:r w:rsidR="00096ACA" w:rsidRPr="00616930">
        <w:t xml:space="preserve"> four 10” deep-rated trawl floats and moored </w:t>
      </w:r>
      <w:r w:rsidR="00616930" w:rsidRPr="00616930">
        <w:t>with approximately 80-kg</w:t>
      </w:r>
      <w:r w:rsidR="00096ACA" w:rsidRPr="00616930">
        <w:t xml:space="preserve"> of concrete blocks. </w:t>
      </w:r>
      <w:r w:rsidR="005631CD">
        <w:t>Each mooring line was contained within a 1.5-inch PVC tube to minimize</w:t>
      </w:r>
      <w:r w:rsidR="00E251BF">
        <w:t xml:space="preserve"> the potential for</w:t>
      </w:r>
      <w:r w:rsidR="005631CD">
        <w:t xml:space="preserve"> entanglement.</w:t>
      </w:r>
    </w:p>
    <w:p w14:paraId="2559D62F" w14:textId="0ED10A79" w:rsidR="005C735C" w:rsidRPr="00616930" w:rsidRDefault="00616930" w:rsidP="00B84950">
      <w:pPr>
        <w:spacing w:line="480" w:lineRule="auto"/>
        <w:rPr>
          <w:color w:val="FF0000"/>
        </w:rPr>
      </w:pPr>
      <w:r w:rsidRPr="00616930">
        <w:lastRenderedPageBreak/>
        <w:tab/>
      </w:r>
      <w:r w:rsidR="005C735C" w:rsidRPr="00616930">
        <w:t>The</w:t>
      </w:r>
      <w:r w:rsidR="00E251BF">
        <w:t xml:space="preserve"> tracking</w:t>
      </w:r>
      <w:r w:rsidR="005C735C" w:rsidRPr="00616930">
        <w:t xml:space="preserve"> array was composed </w:t>
      </w:r>
      <w:r w:rsidR="007B48FB">
        <w:t>from</w:t>
      </w:r>
      <w:r w:rsidR="005C735C" w:rsidRPr="00616930">
        <w:t xml:space="preserve"> several sub-array components</w:t>
      </w:r>
      <w:r w:rsidR="00B304A9">
        <w:t xml:space="preserve"> including four receiver fences and one </w:t>
      </w:r>
      <w:r w:rsidR="00F71E26">
        <w:t>largely non-overlapping sparse format</w:t>
      </w:r>
      <w:r w:rsidR="00B304A9">
        <w:t xml:space="preserve"> </w:t>
      </w:r>
      <w:r w:rsidR="00F71E26">
        <w:t>sub-</w:t>
      </w:r>
      <w:r w:rsidR="00B304A9">
        <w:t>array</w:t>
      </w:r>
      <w:r w:rsidR="005C735C" w:rsidRPr="00616930">
        <w:t xml:space="preserve"> (Figure 1). </w:t>
      </w:r>
      <w:r w:rsidR="00096ACA" w:rsidRPr="00616930">
        <w:t xml:space="preserve">The </w:t>
      </w:r>
      <w:r w:rsidR="00F71E26">
        <w:t xml:space="preserve">sparse format sub array </w:t>
      </w:r>
      <w:r w:rsidR="00096ACA" w:rsidRPr="00616930">
        <w:t xml:space="preserve">area </w:t>
      </w:r>
      <w:r w:rsidR="00F71E26">
        <w:t xml:space="preserve">monitored </w:t>
      </w:r>
      <w:r w:rsidR="001E7C07">
        <w:t xml:space="preserve">movement between areas </w:t>
      </w:r>
      <w:r w:rsidR="00096ACA" w:rsidRPr="00616930">
        <w:t>within the BRFA</w:t>
      </w:r>
      <w:r w:rsidR="005C735C" w:rsidRPr="00616930">
        <w:t xml:space="preserve">. </w:t>
      </w:r>
      <w:r w:rsidR="001E7C07">
        <w:rPr>
          <w:color w:val="000000" w:themeColor="text1"/>
        </w:rPr>
        <w:t>Individual receiver p</w:t>
      </w:r>
      <w:r w:rsidR="00096ACA" w:rsidRPr="00616930">
        <w:rPr>
          <w:color w:val="000000" w:themeColor="text1"/>
        </w:rPr>
        <w:t xml:space="preserve">ositions </w:t>
      </w:r>
      <w:r w:rsidR="001E7C07">
        <w:rPr>
          <w:color w:val="000000" w:themeColor="text1"/>
        </w:rPr>
        <w:t>within the</w:t>
      </w:r>
      <w:r w:rsidR="00096ACA" w:rsidRPr="00616930">
        <w:rPr>
          <w:color w:val="000000" w:themeColor="text1"/>
        </w:rPr>
        <w:t xml:space="preserve"> </w:t>
      </w:r>
      <w:r w:rsidR="005C735C" w:rsidRPr="00616930">
        <w:rPr>
          <w:color w:val="000000" w:themeColor="text1"/>
        </w:rPr>
        <w:t>sparse sub-array were determined in iterative stages using the Acoustic Web App telemetry optimization algorithm</w:t>
      </w:r>
      <w:r w:rsidR="00EA0F23">
        <w:rPr>
          <w:color w:val="000000" w:themeColor="text1"/>
        </w:rPr>
        <w:t xml:space="preserve"> using 50-m and 1-km bathymetry sources</w:t>
      </w:r>
      <w:r w:rsidR="005C735C" w:rsidRPr="00616930">
        <w:rPr>
          <w:color w:val="000000" w:themeColor="text1"/>
        </w:rPr>
        <w:t xml:space="preserve"> </w:t>
      </w:r>
      <w:r w:rsidR="005C735C" w:rsidRPr="00616930">
        <w:rPr>
          <w:color w:val="000000" w:themeColor="text1"/>
        </w:rPr>
        <w:fldChar w:fldCharType="begin" w:fldLock="1"/>
      </w:r>
      <w:r w:rsidR="00EF24F2">
        <w:rPr>
          <w:color w:val="000000" w:themeColor="text1"/>
        </w:rPr>
        <w:instrText>ADDIN CSL_CITATION {"citationItems":[{"id":"ITEM-1","itemData":{"DOI":"10.1111/2041-210X.12255","ISSN":"2041210X","author":[{"dropping-particle":"","family":"Pedersen","given":"Martin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Evolution","id":"ITEM-1","issue":"10","issued":{"date-parts":[["2014"]]},"page":"1043-1051","title":"A quantitative approach to static sensor network design","type":"article-journal","volume":"5"},"uris":["http://www.mendeley.com/documents/?uuid=5bb42fb5-3d69-48cd-b8ab-6876ea96a2e1"]},{"id":"ITEM-2","itemData":{"author":[{"dropping-particle":"","family":"Johnson","given":"Paul","non-dropping-particle":"","parse-names":false,"suffix":""},{"dropping-particle":"","family":"Potemra","given":"Jim","non-dropping-particle":"","parse-names":false,"suffix":""}],"id":"ITEM-2","issued":{"date-parts":[["2011"]]},"publisher":"University of Hawaii at Manoa Hawaii Mapping Research Group","publisher-place":"Honolulu, HI","title":"Main Hawaiian Islands Multibeam Bathymetry Synthesis: 50-m Bathymetry and Topography","type":"article"},"uris":["http://www.mendeley.com/documents/?uuid=f7e73c2a-fd4d-46cf-be94-6c8a4552725c"]},{"id":"ITEM-3","itemData":{"author":[{"dropping-particle":"","family":"Smith","given":"John R.","non-dropping-particle":"","parse-names":false,"suffix":""}],"id":"ITEM-3","issued":{"date-parts":[["2016"]]},"number-of-pages":"15","title":"Multibeam backscatter and bathymetry synthesis for the Main Hawaiian Islands, Final Technical Report","type":"report"},"uris":["http://www.mendeley.com/documents/?uuid=3f75f5c1-f36f-4860-ae23-fdf1fefb9e90"]}],"mendeley":{"formattedCitation":"(Johnson and Potemra, 2011; Pedersen, Burgess, and Weng, 2014; Smith, 2016)","plainTextFormattedCitation":"(Johnson and Potemra, 2011; Pedersen, Burgess, and Weng, 2014; Smith, 2016)","previouslyFormattedCitation":"(Johnson and Potemra, 2011; Pedersen, Burgess, and Weng, 2014; Smith, 2016)"},"properties":{"noteIndex":0},"schema":"https://github.com/citation-style-language/schema/raw/master/csl-citation.json"}</w:instrText>
      </w:r>
      <w:r w:rsidR="005C735C" w:rsidRPr="00616930">
        <w:rPr>
          <w:color w:val="000000" w:themeColor="text1"/>
        </w:rPr>
        <w:fldChar w:fldCharType="separate"/>
      </w:r>
      <w:r w:rsidR="00EA0F23" w:rsidRPr="00EA0F23">
        <w:rPr>
          <w:noProof/>
          <w:color w:val="000000" w:themeColor="text1"/>
        </w:rPr>
        <w:t>(Johnson and Potemra, 2011; Pedersen, Burgess, and Weng, 2014; Smith, 2016)</w:t>
      </w:r>
      <w:r w:rsidR="005C735C" w:rsidRPr="00616930">
        <w:rPr>
          <w:color w:val="000000" w:themeColor="text1"/>
        </w:rPr>
        <w:fldChar w:fldCharType="end"/>
      </w:r>
      <w:r w:rsidR="005C735C" w:rsidRPr="00616930">
        <w:rPr>
          <w:color w:val="000000" w:themeColor="text1"/>
        </w:rPr>
        <w:t>.</w:t>
      </w:r>
      <w:r w:rsidR="00096ACA" w:rsidRPr="00616930">
        <w:rPr>
          <w:color w:val="000000" w:themeColor="text1"/>
        </w:rPr>
        <w:t xml:space="preserve"> </w:t>
      </w:r>
      <w:r w:rsidR="00EA0F23">
        <w:rPr>
          <w:color w:val="000000" w:themeColor="text1"/>
        </w:rPr>
        <w:t xml:space="preserve">Sparse sub-array deployment locations were </w:t>
      </w:r>
      <w:r w:rsidR="00C7502C">
        <w:rPr>
          <w:color w:val="000000" w:themeColor="text1"/>
        </w:rPr>
        <w:t xml:space="preserve">selected within the bounds of BRFA-E after constraining depth between 75 and 475-m. </w:t>
      </w:r>
      <w:r w:rsidR="005F6174">
        <w:rPr>
          <w:color w:val="000000" w:themeColor="text1"/>
        </w:rPr>
        <w:t xml:space="preserve">Aggregations of up to 100 </w:t>
      </w:r>
      <w:r w:rsidR="00F347C5" w:rsidRPr="00F347C5">
        <w:rPr>
          <w:color w:val="000000" w:themeColor="text1"/>
        </w:rPr>
        <w:t>opakapaka</w:t>
      </w:r>
      <w:r w:rsidR="005F6174">
        <w:rPr>
          <w:color w:val="000000" w:themeColor="text1"/>
        </w:rPr>
        <w:t xml:space="preserve"> have been reported 2</w:t>
      </w:r>
      <w:r w:rsidR="00BB1DCB">
        <w:rPr>
          <w:color w:val="000000" w:themeColor="text1"/>
        </w:rPr>
        <w:t>–</w:t>
      </w:r>
      <w:r w:rsidR="005F6174">
        <w:rPr>
          <w:color w:val="000000" w:themeColor="text1"/>
        </w:rPr>
        <w:t>10</w:t>
      </w:r>
      <w:r w:rsidR="00A07E47">
        <w:rPr>
          <w:color w:val="000000" w:themeColor="text1"/>
        </w:rPr>
        <w:t xml:space="preserve">-m </w:t>
      </w:r>
      <w:r w:rsidR="005F6174">
        <w:rPr>
          <w:color w:val="000000" w:themeColor="text1"/>
        </w:rPr>
        <w:t>above the seafloor</w:t>
      </w:r>
      <w:r w:rsidR="0040510A">
        <w:rPr>
          <w:color w:val="000000" w:themeColor="text1"/>
        </w:rPr>
        <w:t xml:space="preserve"> around the Penguin Banks area </w:t>
      </w:r>
      <w:r w:rsidR="0040510A">
        <w:rPr>
          <w:color w:val="000000" w:themeColor="text1"/>
        </w:rPr>
        <w:fldChar w:fldCharType="begin" w:fldLock="1"/>
      </w:r>
      <w:r w:rsidR="00EF24F2">
        <w:rPr>
          <w:color w:val="000000" w:themeColor="text1"/>
        </w:rPr>
        <w:instrText>ADDIN CSL_CITATION {"citationItems":[{"id":"ITEM-1","itemData":{"author":[{"dropping-particle":"","family":"Haight","given":"Wayne R.","non-dropping-particle":"","parse-names":false,"suffix":""}],"id":"ITEM-1","issued":{"date-parts":[["1989"]]},"publisher":"University of Hawaii at Manoa","title":"Trophic relationships, density and habitat associations of deepwater snappers (Lutjanidae) from Penguin Bank, Hawaii","type":"thesis"},"uris":["http://www.mendeley.com/documents/?uuid=50237e96-3b06-41a7-9037-ca6dc628d95e"]},{"id":"ITEM-2","itemData":{"author":[{"dropping-particle":"","family":"Haight","given":"Wayne R","non-dropping-particle":"","parse-names":false,"suffix":""},{"dropping-particle":"","family":"Kobayashi","given":"Donald R","non-dropping-particle":"","parse-names":false,"suffix":""},{"dropping-particle":"","family":"Kawamoto","given":"Kurt E","non-dropping-particle":"","parse-names":false,"suffix":""}],"id":"ITEM-2","issued":{"date-parts":[["1993"]]},"page":"20-27","publisher":"Marine Fisheries Review 55(2).","title":"Biology and management of deepwater snappers of the Hawaiian archipelago.pdf","type":"article"},"uris":["http://www.mendeley.com/documents/?uuid=a8da0f5e-4b0d-4f88-a430-8462056e6d15"]},{"id":"ITEM-3","itemData":{"author":[{"dropping-particle":"","family":"Kelley","given":"Christopher D","non-dropping-particle":"","parse-names":false,"suffix":""},{"dropping-particle":"","family":"Moriwake","given":"Virginia N.","non-dropping-particle":"","parse-names":false,"suffix":""}],"container-title":"WPRFMC (ed) Final fishery management plan for coral reef ecosystems of the western 596 Pacific region, volume III, Essential Fish Habitat for Manage- ment Unit Species","id":"ITEM-3","issued":{"date-parts":[["2012"]]},"page":"597","title":"Appendix 3: essential fish habitat descriptions, Part 1: Hawaiian bottomfish","type":"article-journal"},"uris":["http://www.mendeley.com/documents/?uuid=c0b48d4e-0666-4cad-b5dd-9e99e09c66cb"]}],"mendeley":{"formattedCitation":"(Haight, 1989; Haight, Kobayashi, and Kawamoto, 1993; Kelley and Moriwake, 2012)","plainTextFormattedCitation":"(Haight, 1989; Haight, Kobayashi, and Kawamoto, 1993; Kelley and Moriwake, 2012)","previouslyFormattedCitation":"(Haight, 1989; Haight, Kobayashi, and Kawamoto, 1993; Kelley and Moriwake, 2012)"},"properties":{"noteIndex":0},"schema":"https://github.com/citation-style-language/schema/raw/master/csl-citation.json"}</w:instrText>
      </w:r>
      <w:r w:rsidR="0040510A">
        <w:rPr>
          <w:color w:val="000000" w:themeColor="text1"/>
        </w:rPr>
        <w:fldChar w:fldCharType="separate"/>
      </w:r>
      <w:r w:rsidR="00353752" w:rsidRPr="00353752">
        <w:rPr>
          <w:noProof/>
          <w:color w:val="000000" w:themeColor="text1"/>
        </w:rPr>
        <w:t>(Haight, 1989; Haight, Kobayashi, and Kawamoto, 1993; Kelley and Moriwake, 2012)</w:t>
      </w:r>
      <w:r w:rsidR="0040510A">
        <w:rPr>
          <w:color w:val="000000" w:themeColor="text1"/>
        </w:rPr>
        <w:fldChar w:fldCharType="end"/>
      </w:r>
      <w:r w:rsidR="0040510A">
        <w:rPr>
          <w:color w:val="000000" w:themeColor="text1"/>
        </w:rPr>
        <w:t>, so</w:t>
      </w:r>
      <w:r w:rsidR="005F6174">
        <w:rPr>
          <w:color w:val="000000" w:themeColor="text1"/>
        </w:rPr>
        <w:t xml:space="preserve"> a </w:t>
      </w:r>
      <w:r w:rsidR="00C7502C">
        <w:rPr>
          <w:color w:val="000000" w:themeColor="text1"/>
        </w:rPr>
        <w:t>preferred depth</w:t>
      </w:r>
      <w:r w:rsidR="0040510A">
        <w:rPr>
          <w:color w:val="000000" w:themeColor="text1"/>
        </w:rPr>
        <w:t xml:space="preserve"> above the seafloor of</w:t>
      </w:r>
      <w:r w:rsidR="00C7502C">
        <w:rPr>
          <w:color w:val="000000" w:themeColor="text1"/>
        </w:rPr>
        <w:t xml:space="preserve"> 6-m was selected</w:t>
      </w:r>
      <w:r w:rsidR="005F6174">
        <w:rPr>
          <w:color w:val="000000" w:themeColor="text1"/>
        </w:rPr>
        <w:t>. A maximum receiver</w:t>
      </w:r>
      <w:r w:rsidR="00C7502C">
        <w:rPr>
          <w:color w:val="000000" w:themeColor="text1"/>
        </w:rPr>
        <w:t xml:space="preserve"> detection range </w:t>
      </w:r>
      <w:r w:rsidR="005F6174">
        <w:rPr>
          <w:color w:val="000000" w:themeColor="text1"/>
        </w:rPr>
        <w:t xml:space="preserve">of 847-m was specified using results from a deep-water range test we’ve previously reported </w:t>
      </w:r>
      <w:r w:rsidR="005F6174">
        <w:rPr>
          <w:color w:val="000000" w:themeColor="text1"/>
        </w:rPr>
        <w:fldChar w:fldCharType="begin" w:fldLock="1"/>
      </w:r>
      <w:r w:rsidR="00EF24F2">
        <w:rPr>
          <w:color w:val="000000" w:themeColor="text1"/>
        </w:rPr>
        <w:instrText>ADDIN CSL_CITATION {"citationItems":[{"id":"ITEM-1","itemData":{"DOI":"10.7717/peerj.4249","ISSN":"2167-8359","author":[{"dropping-particle":"","family":"Scherrer","given":"Stephen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C.","non-dropping-particle":"","parse-names":false,"suffix":""}],"container-title":"PeerJ","id":"ITEM-1","issued":{"date-parts":[["2018"]]},"page":"e4249","title":"Depth-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interference","type":"article-journal","volume":"6"},"uris":["http://www.mendeley.com/documents/?uuid=026f2cb9-6b10-47f0-99ba-dbfdd1b44666"]}],"mendeley":{"formattedCitation":"(Scherrer et al., 2018)","plainTextFormattedCitation":"(Scherrer et al., 2018)","previouslyFormattedCitation":"(Scherrer et al., 2018)"},"properties":{"noteIndex":0},"schema":"https://github.com/citation-style-language/schema/raw/master/csl-citation.json"}</w:instrText>
      </w:r>
      <w:r w:rsidR="005F6174">
        <w:rPr>
          <w:color w:val="000000" w:themeColor="text1"/>
        </w:rPr>
        <w:fldChar w:fldCharType="separate"/>
      </w:r>
      <w:r w:rsidR="005F6174" w:rsidRPr="005F6174">
        <w:rPr>
          <w:noProof/>
          <w:color w:val="000000" w:themeColor="text1"/>
        </w:rPr>
        <w:t>(Scherrer et al., 2018)</w:t>
      </w:r>
      <w:r w:rsidR="005F6174">
        <w:rPr>
          <w:color w:val="000000" w:themeColor="text1"/>
        </w:rPr>
        <w:fldChar w:fldCharType="end"/>
      </w:r>
      <w:r w:rsidR="005F6174">
        <w:rPr>
          <w:color w:val="000000" w:themeColor="text1"/>
        </w:rPr>
        <w:t xml:space="preserve">. </w:t>
      </w:r>
    </w:p>
    <w:p w14:paraId="2E65A4E3" w14:textId="7D3D81EB" w:rsidR="00046C23" w:rsidRDefault="005C735C" w:rsidP="00B84950">
      <w:pPr>
        <w:spacing w:line="480" w:lineRule="auto"/>
      </w:pPr>
      <w:r w:rsidRPr="00616930">
        <w:rPr>
          <w:b/>
        </w:rPr>
        <w:tab/>
      </w:r>
      <w:r w:rsidR="00196D35" w:rsidRPr="00616930">
        <w:t>In addition to the sparse array monitoring movement within the BRFA, f</w:t>
      </w:r>
      <w:r w:rsidR="00096ACA" w:rsidRPr="00616930">
        <w:t>our receiver fences, where detection regions overlapped</w:t>
      </w:r>
      <w:r w:rsidR="00196D35" w:rsidRPr="00616930">
        <w:t xml:space="preserve"> between adjacent receivers</w:t>
      </w:r>
      <w:r w:rsidR="00096ACA" w:rsidRPr="00616930">
        <w:t>, were located inside and outside of the BRFA along the no</w:t>
      </w:r>
      <w:r w:rsidR="00196D35" w:rsidRPr="00616930">
        <w:t xml:space="preserve">rthern and southern boundaries. These </w:t>
      </w:r>
      <w:r w:rsidR="004D3CEF">
        <w:t>sub-</w:t>
      </w:r>
      <w:r w:rsidR="00196D35" w:rsidRPr="00616930">
        <w:t>array</w:t>
      </w:r>
      <w:r w:rsidR="004D3CEF">
        <w:t xml:space="preserve">s </w:t>
      </w:r>
      <w:r w:rsidR="00096ACA" w:rsidRPr="00616930">
        <w:t xml:space="preserve">monitored the movement of fish into and out of the BRFA. </w:t>
      </w:r>
      <w:r w:rsidRPr="00616930">
        <w:t xml:space="preserve">Placement of receiver fences </w:t>
      </w:r>
      <w:r w:rsidR="006F3A19">
        <w:t>was</w:t>
      </w:r>
      <w:r w:rsidRPr="00616930">
        <w:t xml:space="preserve"> optimized with respect to the receiver’s probability of detecting a tag transmission over a range of horizontal distances, the bathymetry along the target transect, upper and lower depths the </w:t>
      </w:r>
      <w:r w:rsidR="006F3A19">
        <w:t>fence</w:t>
      </w:r>
      <w:r w:rsidRPr="00616930">
        <w:t xml:space="preserve"> needed to encompass, the height of the receiver off the seafloor, desired height of the water column to monitor, the swimming speed of the species, and the minimum acceptable detection rate of the gate. </w:t>
      </w:r>
    </w:p>
    <w:p w14:paraId="6F145489" w14:textId="2408C1A9" w:rsidR="005C735C" w:rsidRPr="00616930" w:rsidRDefault="00E335BE" w:rsidP="00046C23">
      <w:pPr>
        <w:spacing w:line="480" w:lineRule="auto"/>
        <w:ind w:firstLine="720"/>
      </w:pPr>
      <w:r>
        <w:t xml:space="preserve">The probability of detecting </w:t>
      </w:r>
      <w:r w:rsidR="00025750">
        <w:t>tag transmissions across a range of distances were determined through range testing experiments. R</w:t>
      </w:r>
      <w:r w:rsidR="005C735C" w:rsidRPr="00616930">
        <w:t xml:space="preserve">esults of </w:t>
      </w:r>
      <w:r w:rsidR="00025750">
        <w:t>ranging</w:t>
      </w:r>
      <w:r w:rsidR="00096ACA" w:rsidRPr="00616930">
        <w:t xml:space="preserve"> experiments </w:t>
      </w:r>
      <w:r w:rsidR="005C735C" w:rsidRPr="00616930">
        <w:t>showed that 5% of tag transmissions could be heard at a distance of 847</w:t>
      </w:r>
      <w:r w:rsidR="00A07E47">
        <w:t xml:space="preserve">-m </w:t>
      </w:r>
      <w:r w:rsidR="005C735C" w:rsidRPr="00616930">
        <w:t xml:space="preserve">from the receiver. 12.5% of tag </w:t>
      </w:r>
      <w:r w:rsidR="005C735C" w:rsidRPr="00616930">
        <w:lastRenderedPageBreak/>
        <w:t>transmissions were detectable at a distance of 765</w:t>
      </w:r>
      <w:r w:rsidR="00A07E47">
        <w:t xml:space="preserve">-m </w:t>
      </w:r>
      <w:r w:rsidR="005C735C" w:rsidRPr="00616930">
        <w:t>and 25% of tag transmissions were detectable at a distance of 545</w:t>
      </w:r>
      <w:r w:rsidR="00A07E47">
        <w:t xml:space="preserve">-m </w:t>
      </w:r>
      <w:r w:rsidR="00096ACA" w:rsidRPr="00616930">
        <w:t>(Scherrer et al, 2018)</w:t>
      </w:r>
      <w:r w:rsidR="005C735C" w:rsidRPr="00616930">
        <w:t>. Therefore, spacing between any two subsequent receivers in a fence configuration should not exceed 1530 m. To be conservative, the fence algorithm was initialized with a 12.5% detection range of 600</w:t>
      </w:r>
      <w:r w:rsidR="00A07E47">
        <w:t xml:space="preserve">-m </w:t>
      </w:r>
      <w:r w:rsidR="005C735C" w:rsidRPr="00616930">
        <w:t xml:space="preserve">and a 25% detection range of 500 m. Receiver stations were deployed as close to their target marks as feasible. Using the position of the vessel at the time of deployment as an indication of final station position, the largest distance between two receivers in any of the fence configurations was 1025 m, well within the minimum spacing requirements. </w:t>
      </w:r>
    </w:p>
    <w:p w14:paraId="71BF133D" w14:textId="591D00EA" w:rsidR="005C0535" w:rsidRPr="00C63E69" w:rsidRDefault="005C0535" w:rsidP="00B84950">
      <w:pPr>
        <w:spacing w:line="480" w:lineRule="auto"/>
        <w:rPr>
          <w:color w:val="000000" w:themeColor="text1"/>
        </w:rPr>
      </w:pPr>
      <w:r w:rsidRPr="00616930">
        <w:tab/>
      </w:r>
      <w:r w:rsidR="00297C7B" w:rsidRPr="00C63E69">
        <w:rPr>
          <w:color w:val="000000" w:themeColor="text1"/>
        </w:rPr>
        <w:t>Receivers in relatively deep water are particularly susceptible to c</w:t>
      </w:r>
      <w:r w:rsidRPr="00C63E69">
        <w:rPr>
          <w:color w:val="000000" w:themeColor="text1"/>
        </w:rPr>
        <w:t xml:space="preserve">lose proximity detection interference </w:t>
      </w:r>
      <w:r w:rsidR="00297C7B" w:rsidRPr="00C63E69">
        <w:rPr>
          <w:color w:val="000000" w:themeColor="text1"/>
        </w:rPr>
        <w:t xml:space="preserve">(CPDI), </w:t>
      </w:r>
      <w:r w:rsidRPr="00C63E69">
        <w:rPr>
          <w:color w:val="000000" w:themeColor="text1"/>
        </w:rPr>
        <w:t xml:space="preserve">a </w:t>
      </w:r>
      <w:r w:rsidR="0081180A" w:rsidRPr="00C63E69">
        <w:rPr>
          <w:color w:val="000000" w:themeColor="text1"/>
        </w:rPr>
        <w:t>phenomenon</w:t>
      </w:r>
      <w:r w:rsidRPr="00C63E69">
        <w:rPr>
          <w:color w:val="000000" w:themeColor="text1"/>
        </w:rPr>
        <w:t xml:space="preserve"> where a receiver may fail to detect transmissions </w:t>
      </w:r>
      <w:r w:rsidR="0060643B" w:rsidRPr="00C63E69">
        <w:rPr>
          <w:color w:val="000000" w:themeColor="text1"/>
        </w:rPr>
        <w:t xml:space="preserve">from tags at close distances </w:t>
      </w:r>
      <w:r w:rsidR="00297C7B" w:rsidRPr="00C63E69">
        <w:rPr>
          <w:color w:val="000000" w:themeColor="text1"/>
        </w:rPr>
        <w:fldChar w:fldCharType="begin" w:fldLock="1"/>
      </w:r>
      <w:r w:rsidR="00EF24F2">
        <w:rPr>
          <w:color w:val="000000" w:themeColor="text1"/>
        </w:rPr>
        <w:instrText>ADDIN CSL_CITATION {"citationItems":[{"id":"ITEM-1","itemData":{"DOI":"10.1186/s40317-015-0023-1","ISBN":"4031701500","ISSN":"2050-3385","abstract":"When employing acoustic telemetry to study aquatic species, understanding the functional dynamics of the monitoring system is essential for effective study design, data interpretation, and analysis. Typically, researchers are concerned with maximum effective detection range and consequently tend to employ the largest most powerful tags the study species can carry without considerable energetic burden. In ideal acoustic conditions of low ambient noise environments, low attenuation, and reflective structure, higher powered tags can be detected at larger distances from the receiver, but they can also be subject to the phenomenon ‘Close Proximity Detection Interference’ (CPDI). This occurs when reflective barriers, such as a calm water surface and/or hard substrate, result in strong transmission echoes that interfere with the transmission sequence. As a result, transmissions in close proximity to the receiver are not effectively decoded and logged.","author":[{"dropping-particle":"","family":"Kessel","given":"Steven Thomas","non-dropping-particle":"","parse-names":false,"suffix":""},{"dropping-particle":"","family":"Hussey","given":"Nigel Edward","non-dropping-particle":"","parse-names":false,"suffix":""},{"dropping-particle":"","family":"Webber","given":"Dale Mitchell","non-dropping-particle":"","parse-names":false,"suffix":""},{"dropping-particle":"","family":"Gruber","given":"Samuel Harvey","non-dropping-particle":"","parse-names":false,"suffix":""},{"dropping-particle":"","family":"Young","given":"Joy Michelle","non-dropping-particle":"","parse-names":false,"suffix":""},{"dropping-particle":"","family":"Smale","given":"Malcolm John","non-dropping-particle":"","parse-names":false,"suffix":""},{"dropping-particle":"","family":"Fisk","given":"Aaron Thomas","non-dropping-particle":"","parse-names":false,"suffix":""}],"container-title":"Animal Biotelemetry","id":"ITEM-1","issue":"1","issued":{"date-parts":[["2015","3","28"]]},"language":"en","page":"5","publisher":"BioMed Central Ltd","title":"Close proximity detection interference with acoustic telemetry: the importance of considering tag power output in low ambient noise environments","type":"article-journal","volume":"3"},"uris":["http://www.mendeley.com/documents/?uuid=c8984fb6-0e22-410b-a24a-87f8d31c9b61"]},{"id":"ITEM-2","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C.","non-dropping-particle":"","parse-names":false,"suffix":""}],"container-title":"PeerJ","id":"ITEM-2","issued":{"date-parts":[["2018"]]},"page":"e4249","title":"Depth-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interference","type":"article-journal","volume":"6"},"uris":["http://www.mendeley.com/documents/?uuid=026f2cb9-6b10-47f0-99ba-dbfdd1b44666"]}],"mendeley":{"formattedCitation":"(Kessel et al., 2015; Scherrer et al., 2018)","plainTextFormattedCitation":"(Kessel et al., 2015; Scherrer et al., 2018)","previouslyFormattedCitation":"(Kessel et al., 2015; Scherrer et al., 2018)"},"properties":{"noteIndex":0},"schema":"https://github.com/citation-style-language/schema/raw/master/csl-citation.json"}</w:instrText>
      </w:r>
      <w:r w:rsidR="00297C7B" w:rsidRPr="00C63E69">
        <w:rPr>
          <w:color w:val="000000" w:themeColor="text1"/>
        </w:rPr>
        <w:fldChar w:fldCharType="separate"/>
      </w:r>
      <w:r w:rsidR="00297C7B" w:rsidRPr="00C63E69">
        <w:rPr>
          <w:noProof/>
          <w:color w:val="000000" w:themeColor="text1"/>
        </w:rPr>
        <w:t>(Kessel et al., 2015; Scherrer et al., 2018)</w:t>
      </w:r>
      <w:r w:rsidR="00297C7B" w:rsidRPr="00C63E69">
        <w:rPr>
          <w:color w:val="000000" w:themeColor="text1"/>
        </w:rPr>
        <w:fldChar w:fldCharType="end"/>
      </w:r>
      <w:r w:rsidR="00297C7B" w:rsidRPr="00C63E69">
        <w:rPr>
          <w:color w:val="000000" w:themeColor="text1"/>
        </w:rPr>
        <w:t xml:space="preserve">. </w:t>
      </w:r>
      <w:r w:rsidR="0081180A" w:rsidRPr="00C63E69">
        <w:rPr>
          <w:color w:val="000000" w:themeColor="text1"/>
        </w:rPr>
        <w:t xml:space="preserve">Results from predictive modeling indicate that CPDI </w:t>
      </w:r>
      <w:r w:rsidR="00297C7B" w:rsidRPr="00C63E69">
        <w:rPr>
          <w:color w:val="000000" w:themeColor="text1"/>
        </w:rPr>
        <w:t>was</w:t>
      </w:r>
      <w:r w:rsidR="0081180A" w:rsidRPr="00C63E69">
        <w:rPr>
          <w:color w:val="000000" w:themeColor="text1"/>
        </w:rPr>
        <w:t xml:space="preserve"> likely a factor </w:t>
      </w:r>
      <w:r w:rsidR="00297C7B" w:rsidRPr="00C63E69">
        <w:rPr>
          <w:color w:val="000000" w:themeColor="text1"/>
        </w:rPr>
        <w:t>at depths in</w:t>
      </w:r>
      <w:r w:rsidR="00E10617" w:rsidRPr="00C63E69">
        <w:rPr>
          <w:color w:val="000000" w:themeColor="text1"/>
        </w:rPr>
        <w:t xml:space="preserve"> excess of</w:t>
      </w:r>
      <w:r w:rsidR="0081180A" w:rsidRPr="00C63E69">
        <w:rPr>
          <w:color w:val="000000" w:themeColor="text1"/>
        </w:rPr>
        <w:t xml:space="preserve"> 200 m. However, CPDI </w:t>
      </w:r>
      <w:r w:rsidR="00082F95" w:rsidRPr="00C63E69">
        <w:rPr>
          <w:color w:val="000000" w:themeColor="text1"/>
        </w:rPr>
        <w:t>is</w:t>
      </w:r>
      <w:r w:rsidR="0081180A" w:rsidRPr="00C63E69">
        <w:rPr>
          <w:color w:val="000000" w:themeColor="text1"/>
        </w:rPr>
        <w:t xml:space="preserve"> not believed to have affected </w:t>
      </w:r>
      <w:r w:rsidR="00082F95" w:rsidRPr="00C63E69">
        <w:rPr>
          <w:color w:val="000000" w:themeColor="text1"/>
        </w:rPr>
        <w:t xml:space="preserve">the </w:t>
      </w:r>
      <w:r w:rsidR="0081180A" w:rsidRPr="00C63E69">
        <w:rPr>
          <w:color w:val="000000" w:themeColor="text1"/>
        </w:rPr>
        <w:t xml:space="preserve">detection </w:t>
      </w:r>
      <w:r w:rsidR="009D03E7">
        <w:rPr>
          <w:color w:val="000000" w:themeColor="text1"/>
        </w:rPr>
        <w:t>of</w:t>
      </w:r>
      <w:r w:rsidR="0081180A" w:rsidRPr="00C63E69">
        <w:rPr>
          <w:color w:val="000000" w:themeColor="text1"/>
        </w:rPr>
        <w:t xml:space="preserve"> fish </w:t>
      </w:r>
      <w:r w:rsidR="009D03E7">
        <w:rPr>
          <w:color w:val="000000" w:themeColor="text1"/>
        </w:rPr>
        <w:t xml:space="preserve">who </w:t>
      </w:r>
      <w:r w:rsidR="00082F95" w:rsidRPr="00C63E69">
        <w:rPr>
          <w:color w:val="000000" w:themeColor="text1"/>
        </w:rPr>
        <w:t>transited</w:t>
      </w:r>
      <w:r w:rsidR="0081180A" w:rsidRPr="00C63E69">
        <w:rPr>
          <w:color w:val="000000" w:themeColor="text1"/>
        </w:rPr>
        <w:t xml:space="preserve"> receiver fence sub-arrays as multiple transmissions would be sent </w:t>
      </w:r>
      <w:r w:rsidR="00297C7B" w:rsidRPr="00C63E69">
        <w:rPr>
          <w:color w:val="000000" w:themeColor="text1"/>
        </w:rPr>
        <w:t>by</w:t>
      </w:r>
      <w:r w:rsidR="0081180A" w:rsidRPr="00C63E69">
        <w:rPr>
          <w:color w:val="000000" w:themeColor="text1"/>
        </w:rPr>
        <w:t xml:space="preserve"> a </w:t>
      </w:r>
      <w:r w:rsidR="00D37DAD" w:rsidRPr="00C63E69">
        <w:rPr>
          <w:color w:val="000000" w:themeColor="text1"/>
        </w:rPr>
        <w:t xml:space="preserve">tagged </w:t>
      </w:r>
      <w:r w:rsidR="0081180A" w:rsidRPr="00C63E69">
        <w:rPr>
          <w:color w:val="000000" w:themeColor="text1"/>
        </w:rPr>
        <w:t xml:space="preserve">fish </w:t>
      </w:r>
      <w:r w:rsidR="00297C7B" w:rsidRPr="00C63E69">
        <w:rPr>
          <w:color w:val="000000" w:themeColor="text1"/>
        </w:rPr>
        <w:t>while in the detection range of the receiver</w:t>
      </w:r>
      <w:r w:rsidR="00D60D53" w:rsidRPr="00C63E69">
        <w:rPr>
          <w:color w:val="000000" w:themeColor="text1"/>
        </w:rPr>
        <w:t xml:space="preserve"> and</w:t>
      </w:r>
      <w:r w:rsidR="00297C7B" w:rsidRPr="00C63E69">
        <w:rPr>
          <w:color w:val="000000" w:themeColor="text1"/>
        </w:rPr>
        <w:t xml:space="preserve"> before encountering</w:t>
      </w:r>
      <w:r w:rsidR="0081180A" w:rsidRPr="00C63E69">
        <w:rPr>
          <w:color w:val="000000" w:themeColor="text1"/>
        </w:rPr>
        <w:t xml:space="preserve"> the</w:t>
      </w:r>
      <w:r w:rsidR="00D60D53" w:rsidRPr="00C63E69">
        <w:rPr>
          <w:color w:val="000000" w:themeColor="text1"/>
        </w:rPr>
        <w:t xml:space="preserve"> CPDI affected region.</w:t>
      </w:r>
    </w:p>
    <w:p w14:paraId="2412E17D" w14:textId="6391ED89" w:rsidR="00196D35" w:rsidRPr="00616930" w:rsidRDefault="005C735C" w:rsidP="00B84950">
      <w:pPr>
        <w:spacing w:line="480" w:lineRule="auto"/>
      </w:pPr>
      <w:r w:rsidRPr="00616930">
        <w:tab/>
      </w:r>
      <w:r w:rsidR="00196D35" w:rsidRPr="00616930">
        <w:t>Two</w:t>
      </w:r>
      <w:r w:rsidRPr="00616930">
        <w:t xml:space="preserve"> receiver stations from </w:t>
      </w:r>
      <w:r w:rsidR="002E6505">
        <w:t xml:space="preserve">the </w:t>
      </w:r>
      <w:r w:rsidRPr="00616930">
        <w:t xml:space="preserve">fence sub-arrays were lost during </w:t>
      </w:r>
      <w:r w:rsidR="00082F95" w:rsidRPr="00616930">
        <w:t>the course of the study</w:t>
      </w:r>
      <w:r w:rsidRPr="00616930">
        <w:t xml:space="preserve"> (Figure 2). Station 323 from the northern boundary fence inside the BRFA (325</w:t>
      </w:r>
      <w:r w:rsidR="00A07E47">
        <w:t xml:space="preserve">-m </w:t>
      </w:r>
      <w:r w:rsidRPr="00616930">
        <w:t>depth) monitored habitat between and 200 and 450</w:t>
      </w:r>
      <w:r w:rsidR="0075547B">
        <w:t>-</w:t>
      </w:r>
      <w:r w:rsidRPr="00616930">
        <w:t xml:space="preserve">m. </w:t>
      </w:r>
      <w:r w:rsidR="002E481A" w:rsidRPr="00616930">
        <w:t>Losing</w:t>
      </w:r>
      <w:r w:rsidRPr="00616930">
        <w:t xml:space="preserve"> this station truncated the fence with the 25% minimum detection threshold extending to a depth of approximately 370</w:t>
      </w:r>
      <w:r w:rsidR="00A07E47">
        <w:t xml:space="preserve">-m </w:t>
      </w:r>
      <w:r w:rsidRPr="00616930">
        <w:t>rather than the full 400</w:t>
      </w:r>
      <w:r w:rsidR="00A07E47">
        <w:t xml:space="preserve">-m </w:t>
      </w:r>
      <w:r w:rsidRPr="00616930">
        <w:t>habitat extent. Station 340 (324</w:t>
      </w:r>
      <w:r w:rsidR="00A07E47">
        <w:t xml:space="preserve">-m </w:t>
      </w:r>
      <w:r w:rsidRPr="00616930">
        <w:t>depth) was lost from the southern boundary fence inside the BRFA where it monitored bottomfish habitat ranging between 220 and 330</w:t>
      </w:r>
      <w:r w:rsidR="00A07E47">
        <w:t xml:space="preserve">-m </w:t>
      </w:r>
      <w:r w:rsidRPr="00616930">
        <w:t>depth. Adjacent receivers of the southern inside fence were approximately 977</w:t>
      </w:r>
      <w:r w:rsidR="00A07E47">
        <w:t xml:space="preserve">-m </w:t>
      </w:r>
      <w:r w:rsidRPr="00616930">
        <w:t xml:space="preserve">apart and had internal tags comparable in function to those used to tag fish. The loss of this station reduced the overall detection capacity of the fence. Prior to the loss of the station, individual transmissions from the </w:t>
      </w:r>
      <w:r w:rsidRPr="00616930">
        <w:lastRenderedPageBreak/>
        <w:t xml:space="preserve">unrecovered receiver’s internal tag were detected at either adjacent receivers located to the east and west at daily rates ranging between 0.6 and 6.9% (Median = 3.4%, </w:t>
      </w:r>
      <w:r w:rsidR="009D5315">
        <w:t>1st</w:t>
      </w:r>
      <w:r w:rsidRPr="00616930">
        <w:t xml:space="preserve"> IQR = 1.7%, </w:t>
      </w:r>
      <w:r w:rsidR="009D5315">
        <w:t>3rd</w:t>
      </w:r>
      <w:r w:rsidRPr="00616930">
        <w:t xml:space="preserve"> IQR = 4.5%).</w:t>
      </w:r>
      <w:r w:rsidR="001B6A15">
        <w:t xml:space="preserve"> T</w:t>
      </w:r>
      <w:r w:rsidR="00196D35" w:rsidRPr="00616930">
        <w:t xml:space="preserve">he possibility </w:t>
      </w:r>
      <w:r w:rsidR="001B6A15">
        <w:t xml:space="preserve">that a tagged </w:t>
      </w:r>
      <w:r w:rsidR="00F347C5">
        <w:t>opakapaka</w:t>
      </w:r>
      <w:r w:rsidR="001B6A15">
        <w:rPr>
          <w:i/>
        </w:rPr>
        <w:t xml:space="preserve"> </w:t>
      </w:r>
      <w:r w:rsidR="00196D35" w:rsidRPr="00616930">
        <w:t>could traverse the southern fence located within the BRFA undetected by adjacent receivers cannot be ruled out.</w:t>
      </w:r>
    </w:p>
    <w:p w14:paraId="5BF26DB8" w14:textId="03613E9F" w:rsidR="005C735C" w:rsidRPr="00616930" w:rsidRDefault="005C735C" w:rsidP="00B84950">
      <w:pPr>
        <w:spacing w:line="480" w:lineRule="auto"/>
      </w:pPr>
    </w:p>
    <w:p w14:paraId="31C364FD" w14:textId="1813AF7B" w:rsidR="005C735C" w:rsidRPr="00616930" w:rsidRDefault="005C735C" w:rsidP="00B84950">
      <w:pPr>
        <w:spacing w:line="480" w:lineRule="auto"/>
        <w:outlineLvl w:val="1"/>
        <w:rPr>
          <w:i/>
          <w:color w:val="000000" w:themeColor="text1"/>
        </w:rPr>
      </w:pPr>
      <w:r w:rsidRPr="00616930">
        <w:rPr>
          <w:i/>
          <w:color w:val="000000" w:themeColor="text1"/>
        </w:rPr>
        <w:t>Fish Capture and Tagging</w:t>
      </w:r>
    </w:p>
    <w:p w14:paraId="4B6C39AB" w14:textId="10C32291" w:rsidR="00524626" w:rsidRPr="00524626" w:rsidRDefault="00524626" w:rsidP="00524626">
      <w:pPr>
        <w:spacing w:line="480" w:lineRule="auto"/>
        <w:outlineLvl w:val="1"/>
        <w:rPr>
          <w:color w:val="000000" w:themeColor="text1"/>
        </w:rPr>
      </w:pPr>
      <w:r w:rsidRPr="00524626">
        <w:rPr>
          <w:color w:val="000000" w:themeColor="text1"/>
        </w:rPr>
        <w:t xml:space="preserve">Fish in this study were captured with the assistance of commercial fishers using hook and line gear and hydraulic or electric line pullers. Kaka line and </w:t>
      </w:r>
      <w:proofErr w:type="spellStart"/>
      <w:r w:rsidRPr="00524626">
        <w:rPr>
          <w:color w:val="000000" w:themeColor="text1"/>
        </w:rPr>
        <w:t>mak</w:t>
      </w:r>
      <w:proofErr w:type="spellEnd"/>
      <w:r w:rsidR="00347F4B">
        <w:rPr>
          <w:color w:val="000000" w:themeColor="text1"/>
        </w:rPr>
        <w:t>-</w:t>
      </w:r>
      <w:r w:rsidRPr="00524626">
        <w:rPr>
          <w:color w:val="000000" w:themeColor="text1"/>
        </w:rPr>
        <w:t xml:space="preserve">e </w:t>
      </w:r>
      <w:proofErr w:type="spellStart"/>
      <w:r w:rsidRPr="00524626">
        <w:rPr>
          <w:color w:val="000000" w:themeColor="text1"/>
        </w:rPr>
        <w:t>dog</w:t>
      </w:r>
      <w:r w:rsidR="00A523E7">
        <w:rPr>
          <w:color w:val="000000" w:themeColor="text1"/>
        </w:rPr>
        <w:t>u</w:t>
      </w:r>
      <w:proofErr w:type="spellEnd"/>
      <w:r w:rsidRPr="00524626">
        <w:rPr>
          <w:color w:val="000000" w:themeColor="text1"/>
        </w:rPr>
        <w:t xml:space="preserve"> rigs are the most common method of </w:t>
      </w:r>
      <w:proofErr w:type="spellStart"/>
      <w:r w:rsidRPr="00524626">
        <w:rPr>
          <w:color w:val="000000" w:themeColor="text1"/>
        </w:rPr>
        <w:t>bottomfishing</w:t>
      </w:r>
      <w:proofErr w:type="spellEnd"/>
      <w:r w:rsidRPr="00524626">
        <w:rPr>
          <w:color w:val="000000" w:themeColor="text1"/>
        </w:rPr>
        <w:t xml:space="preserve"> in the Hawaiian archipelago and were used to land fish during this study </w:t>
      </w:r>
      <w:r w:rsidR="00AC6F3D">
        <w:rPr>
          <w:color w:val="000000" w:themeColor="text1"/>
        </w:rPr>
        <w:fldChar w:fldCharType="begin" w:fldLock="1"/>
      </w:r>
      <w:r w:rsidR="00EF24F2">
        <w:rPr>
          <w:color w:val="000000" w:themeColor="text1"/>
        </w:rPr>
        <w:instrText>ADDIN CSL_CITATION {"citationItems":[{"id":"ITEM-1","itemData":{"container-title":"Fisheries Research","id":"ITEM-1","issue":"March","issued":{"date-parts":[["2007"]]},"title":"Hawai‘i pelagic handline fisheries: History, trends, and current status","type":"report"},"uris":["http://www.mendeley.com/documents/?uuid=fa6094ea-29f2-44bf-b58a-bd41bf51c42e"]}],"mendeley":{"formattedCitation":"(Hawai‘i pelagic handline fisheries: History, trends, and current status, 2007)","plainTextFormattedCitation":"(Hawai‘i pelagic handline fisheries: History, trends, and current status, 2007)","previouslyFormattedCitation":"(Hawai‘i pelagic handline fisheries: History, trends, and current status, 2007)"},"properties":{"noteIndex":0},"schema":"https://github.com/citation-style-language/schema/raw/master/csl-citation.json"}</w:instrText>
      </w:r>
      <w:r w:rsidR="00AC6F3D">
        <w:rPr>
          <w:color w:val="000000" w:themeColor="text1"/>
        </w:rPr>
        <w:fldChar w:fldCharType="separate"/>
      </w:r>
      <w:r w:rsidR="00AC6F3D" w:rsidRPr="00AC6F3D">
        <w:rPr>
          <w:noProof/>
          <w:color w:val="000000" w:themeColor="text1"/>
        </w:rPr>
        <w:t>(Hawai‘i pelagic handline fisheries: History, trends, and current status, 2007)</w:t>
      </w:r>
      <w:r w:rsidR="00AC6F3D">
        <w:rPr>
          <w:color w:val="000000" w:themeColor="text1"/>
        </w:rPr>
        <w:fldChar w:fldCharType="end"/>
      </w:r>
      <w:r w:rsidR="00353752">
        <w:rPr>
          <w:color w:val="000000" w:themeColor="text1"/>
        </w:rPr>
        <w:t>.</w:t>
      </w:r>
      <w:r w:rsidR="00903429">
        <w:rPr>
          <w:color w:val="000000" w:themeColor="text1"/>
        </w:rPr>
        <w:t xml:space="preserve"> </w:t>
      </w:r>
      <w:r w:rsidRPr="00524626">
        <w:rPr>
          <w:color w:val="000000" w:themeColor="text1"/>
        </w:rPr>
        <w:t>Hooks were baited with squid, anchovies, sardines, and/or saury for bait. When using kaka line rigs, no more than 6 bai</w:t>
      </w:r>
      <w:r w:rsidR="00353752">
        <w:rPr>
          <w:color w:val="000000" w:themeColor="text1"/>
        </w:rPr>
        <w:t xml:space="preserve">ted hooks were used at a time. </w:t>
      </w:r>
      <w:proofErr w:type="spellStart"/>
      <w:r w:rsidR="00353752">
        <w:rPr>
          <w:color w:val="000000" w:themeColor="text1"/>
        </w:rPr>
        <w:t>Palu</w:t>
      </w:r>
      <w:proofErr w:type="spellEnd"/>
      <w:r w:rsidR="00353752">
        <w:rPr>
          <w:color w:val="000000" w:themeColor="text1"/>
        </w:rPr>
        <w:t xml:space="preserve"> is </w:t>
      </w:r>
      <w:r w:rsidRPr="00524626">
        <w:rPr>
          <w:color w:val="000000" w:themeColor="text1"/>
        </w:rPr>
        <w:t>an attractant</w:t>
      </w:r>
      <w:r w:rsidR="00353752">
        <w:rPr>
          <w:color w:val="000000" w:themeColor="text1"/>
        </w:rPr>
        <w:t xml:space="preserve"> consisting</w:t>
      </w:r>
      <w:r w:rsidR="00353752" w:rsidRPr="00524626">
        <w:rPr>
          <w:color w:val="000000" w:themeColor="text1"/>
        </w:rPr>
        <w:t xml:space="preserve"> of finely chopped bait and an occasionally a filler material s</w:t>
      </w:r>
      <w:r w:rsidR="00353752">
        <w:rPr>
          <w:color w:val="000000" w:themeColor="text1"/>
        </w:rPr>
        <w:t xml:space="preserve">uch wheat </w:t>
      </w:r>
      <w:r w:rsidR="00A1234C">
        <w:rPr>
          <w:color w:val="000000" w:themeColor="text1"/>
        </w:rPr>
        <w:t>chaff</w:t>
      </w:r>
      <w:r w:rsidR="00353752">
        <w:rPr>
          <w:color w:val="000000" w:themeColor="text1"/>
        </w:rPr>
        <w:t>, rice, or oats and was</w:t>
      </w:r>
      <w:r w:rsidRPr="00524626">
        <w:rPr>
          <w:color w:val="000000" w:themeColor="text1"/>
        </w:rPr>
        <w:t xml:space="preserve"> </w:t>
      </w:r>
      <w:r w:rsidR="00353752">
        <w:rPr>
          <w:color w:val="000000" w:themeColor="text1"/>
        </w:rPr>
        <w:t>released when the rig was</w:t>
      </w:r>
      <w:r w:rsidRPr="00524626">
        <w:rPr>
          <w:color w:val="000000" w:themeColor="text1"/>
        </w:rPr>
        <w:t xml:space="preserve"> at fishing depth</w:t>
      </w:r>
      <w:r w:rsidR="00353752">
        <w:rPr>
          <w:color w:val="000000" w:themeColor="text1"/>
        </w:rPr>
        <w:t xml:space="preserve"> to attract and aggregate bottomfish.</w:t>
      </w:r>
    </w:p>
    <w:p w14:paraId="7BB7ED45" w14:textId="3396A6FD" w:rsidR="00A15462" w:rsidRDefault="00524626" w:rsidP="00524626">
      <w:pPr>
        <w:spacing w:line="480" w:lineRule="auto"/>
        <w:outlineLvl w:val="1"/>
        <w:rPr>
          <w:color w:val="000000" w:themeColor="text1"/>
        </w:rPr>
      </w:pPr>
      <w:r w:rsidRPr="00524626">
        <w:rPr>
          <w:i/>
          <w:color w:val="000000" w:themeColor="text1"/>
        </w:rPr>
        <w:tab/>
      </w:r>
      <w:r w:rsidR="00B86081" w:rsidRPr="00524626">
        <w:rPr>
          <w:color w:val="000000" w:themeColor="text1"/>
        </w:rPr>
        <w:t xml:space="preserve">Once aboard the vessel, </w:t>
      </w:r>
      <w:r w:rsidR="00B86081">
        <w:rPr>
          <w:color w:val="000000" w:themeColor="text1"/>
        </w:rPr>
        <w:t>the</w:t>
      </w:r>
      <w:r w:rsidR="00B86081" w:rsidRPr="00524626">
        <w:rPr>
          <w:color w:val="000000" w:themeColor="text1"/>
        </w:rPr>
        <w:t xml:space="preserve"> hook </w:t>
      </w:r>
      <w:r w:rsidR="00B86081">
        <w:rPr>
          <w:color w:val="000000" w:themeColor="text1"/>
        </w:rPr>
        <w:t xml:space="preserve">was removed </w:t>
      </w:r>
      <w:r w:rsidR="00B86081" w:rsidRPr="00524626">
        <w:rPr>
          <w:color w:val="000000" w:themeColor="text1"/>
        </w:rPr>
        <w:t xml:space="preserve">from the fish’s mouth. Fish that were </w:t>
      </w:r>
      <w:r w:rsidR="00B86081">
        <w:rPr>
          <w:color w:val="000000" w:themeColor="text1"/>
        </w:rPr>
        <w:t>deemed</w:t>
      </w:r>
      <w:r w:rsidR="00B86081" w:rsidRPr="00524626">
        <w:rPr>
          <w:color w:val="000000" w:themeColor="text1"/>
        </w:rPr>
        <w:t xml:space="preserve"> acceptable for tagging were placed in a padded v-board cradle. </w:t>
      </w:r>
      <w:r w:rsidRPr="00524626">
        <w:rPr>
          <w:color w:val="000000" w:themeColor="text1"/>
        </w:rPr>
        <w:t xml:space="preserve">Oxygenated salt water was </w:t>
      </w:r>
      <w:r>
        <w:rPr>
          <w:color w:val="000000" w:themeColor="text1"/>
        </w:rPr>
        <w:t xml:space="preserve">pumped </w:t>
      </w:r>
      <w:r w:rsidRPr="00524626">
        <w:rPr>
          <w:color w:val="000000" w:themeColor="text1"/>
        </w:rPr>
        <w:t xml:space="preserve">over the </w:t>
      </w:r>
      <w:r>
        <w:rPr>
          <w:color w:val="000000" w:themeColor="text1"/>
        </w:rPr>
        <w:t>gill surface using a</w:t>
      </w:r>
      <w:r w:rsidRPr="00524626">
        <w:rPr>
          <w:color w:val="000000" w:themeColor="text1"/>
        </w:rPr>
        <w:t xml:space="preserve"> saltwater hose or a recirculating pump. If symptoms of barotrauma</w:t>
      </w:r>
      <w:r w:rsidR="001E728B">
        <w:rPr>
          <w:color w:val="000000" w:themeColor="text1"/>
        </w:rPr>
        <w:t xml:space="preserve"> were present and severe, pressure was relieved by subcutaneous puncturing of the </w:t>
      </w:r>
      <w:r w:rsidRPr="00524626">
        <w:rPr>
          <w:color w:val="000000" w:themeColor="text1"/>
        </w:rPr>
        <w:t xml:space="preserve">swim bladder or </w:t>
      </w:r>
      <w:r w:rsidR="001E728B">
        <w:rPr>
          <w:color w:val="000000" w:themeColor="text1"/>
        </w:rPr>
        <w:t xml:space="preserve">the animal’s protruding </w:t>
      </w:r>
      <w:r w:rsidRPr="00524626">
        <w:rPr>
          <w:color w:val="000000" w:themeColor="text1"/>
        </w:rPr>
        <w:t xml:space="preserve">stomach with a sterile 18-gauge needle. </w:t>
      </w:r>
      <w:r w:rsidR="00EF7941">
        <w:rPr>
          <w:color w:val="000000" w:themeColor="text1"/>
        </w:rPr>
        <w:t xml:space="preserve">Fish were then positioned so their ventral size faced researchers. An incision between 1.5 and 2.5-cm in length was made with a sterile scalpel along the fish’s ventral centerline in the direction of the anteroposterior axis. An acoustic tag was inserted into the peritoneal cavity with triple antibiotic cream. </w:t>
      </w:r>
      <w:r w:rsidR="00D12631">
        <w:rPr>
          <w:color w:val="000000" w:themeColor="text1"/>
        </w:rPr>
        <w:t xml:space="preserve">The incision was closed using sutures (Ethicon </w:t>
      </w:r>
      <w:proofErr w:type="spellStart"/>
      <w:r w:rsidR="00D12631">
        <w:rPr>
          <w:color w:val="000000" w:themeColor="text1"/>
        </w:rPr>
        <w:t>PDS&amp;Plus</w:t>
      </w:r>
      <w:proofErr w:type="spellEnd"/>
      <w:r w:rsidR="00D12631">
        <w:rPr>
          <w:color w:val="000000" w:themeColor="text1"/>
        </w:rPr>
        <w:t xml:space="preserve"> antibacterial monofilament) secured with a surgeon’s knot. </w:t>
      </w:r>
      <w:r w:rsidR="00665B20">
        <w:rPr>
          <w:color w:val="000000" w:themeColor="text1"/>
        </w:rPr>
        <w:t xml:space="preserve">When available fish were tagged externally, between the lateral </w:t>
      </w:r>
      <w:r w:rsidR="00665B20">
        <w:rPr>
          <w:color w:val="000000" w:themeColor="text1"/>
        </w:rPr>
        <w:lastRenderedPageBreak/>
        <w:t>line and the dorsal fin, with a 4-inch PDS-2 dart tag (</w:t>
      </w:r>
      <w:proofErr w:type="spellStart"/>
      <w:r w:rsidR="00665B20">
        <w:rPr>
          <w:color w:val="000000" w:themeColor="text1"/>
        </w:rPr>
        <w:t>Hallprint</w:t>
      </w:r>
      <w:proofErr w:type="spellEnd"/>
      <w:r w:rsidR="00665B20">
        <w:rPr>
          <w:color w:val="000000" w:themeColor="text1"/>
        </w:rPr>
        <w:t xml:space="preserve"> PTY Inc, </w:t>
      </w:r>
      <w:proofErr w:type="spellStart"/>
      <w:r w:rsidR="00665B20">
        <w:rPr>
          <w:color w:val="000000" w:themeColor="text1"/>
        </w:rPr>
        <w:t>Hindmarsh</w:t>
      </w:r>
      <w:proofErr w:type="spellEnd"/>
      <w:r w:rsidR="00665B20">
        <w:rPr>
          <w:color w:val="000000" w:themeColor="text1"/>
        </w:rPr>
        <w:t xml:space="preserve"> Valley, South Australia). These tags were provided by the Pacific Islands Fisheries Group for identification as part of a long-term mark-recapture tagging program.</w:t>
      </w:r>
    </w:p>
    <w:p w14:paraId="4FE9F561" w14:textId="77777777" w:rsidR="008A7603" w:rsidRDefault="00EF7941" w:rsidP="000C6846">
      <w:pPr>
        <w:spacing w:line="480" w:lineRule="auto"/>
        <w:outlineLvl w:val="1"/>
        <w:rPr>
          <w:color w:val="000000" w:themeColor="text1"/>
        </w:rPr>
      </w:pPr>
      <w:r>
        <w:rPr>
          <w:color w:val="000000" w:themeColor="text1"/>
        </w:rPr>
        <w:tab/>
        <w:t>Each</w:t>
      </w:r>
      <w:r w:rsidR="00973ABF">
        <w:rPr>
          <w:color w:val="000000" w:themeColor="text1"/>
        </w:rPr>
        <w:t xml:space="preserve"> acoustic</w:t>
      </w:r>
      <w:r>
        <w:rPr>
          <w:color w:val="000000" w:themeColor="text1"/>
        </w:rPr>
        <w:t xml:space="preserve"> tag transmitted a uniquely coded ultrasonic identifier once every 90-200 seconds (nominal transmission interval 145 seconds). </w:t>
      </w:r>
      <w:r w:rsidR="008A7603">
        <w:rPr>
          <w:color w:val="000000" w:themeColor="text1"/>
        </w:rPr>
        <w:t xml:space="preserve">Two types of tags were used. </w:t>
      </w:r>
      <w:r>
        <w:rPr>
          <w:color w:val="000000" w:themeColor="text1"/>
        </w:rPr>
        <w:t>V13 transmitters had an expected battery life of 2.25 yea</w:t>
      </w:r>
      <w:r w:rsidR="00C40AB0">
        <w:rPr>
          <w:color w:val="000000" w:themeColor="text1"/>
        </w:rPr>
        <w:t>r</w:t>
      </w:r>
      <w:r>
        <w:rPr>
          <w:color w:val="000000" w:themeColor="text1"/>
        </w:rPr>
        <w:t>s but did not have an integrated pressure sensor while V13P tags, which had pressure sensors that could be used to infer tag depth, had an expected battery life of 1.63 years.</w:t>
      </w:r>
      <w:r w:rsidR="000C6846">
        <w:rPr>
          <w:color w:val="000000" w:themeColor="text1"/>
        </w:rPr>
        <w:t xml:space="preserve"> </w:t>
      </w:r>
    </w:p>
    <w:p w14:paraId="592AB863" w14:textId="4469AD14" w:rsidR="00EF7941" w:rsidRDefault="008A7603" w:rsidP="008A7603">
      <w:pPr>
        <w:spacing w:line="480" w:lineRule="auto"/>
        <w:ind w:firstLine="720"/>
        <w:outlineLvl w:val="1"/>
        <w:rPr>
          <w:color w:val="000000" w:themeColor="text1"/>
        </w:rPr>
      </w:pPr>
      <w:commentRangeStart w:id="2"/>
      <w:r>
        <w:rPr>
          <w:color w:val="000000" w:themeColor="text1"/>
        </w:rPr>
        <w:t xml:space="preserve">It is generally accepted that teleost swimming performance is unaffected when tags weight </w:t>
      </w:r>
      <w:r w:rsidR="0039558C">
        <w:rPr>
          <w:color w:val="000000" w:themeColor="text1"/>
        </w:rPr>
        <w:t>does not</w:t>
      </w:r>
      <w:r>
        <w:rPr>
          <w:color w:val="000000" w:themeColor="text1"/>
        </w:rPr>
        <w:t xml:space="preserve"> </w:t>
      </w:r>
      <w:r w:rsidR="0039558C">
        <w:rPr>
          <w:color w:val="000000" w:themeColor="text1"/>
        </w:rPr>
        <w:t>exceed</w:t>
      </w:r>
      <w:r>
        <w:rPr>
          <w:color w:val="000000" w:themeColor="text1"/>
        </w:rPr>
        <w:t xml:space="preserve"> 2% of </w:t>
      </w:r>
      <w:r w:rsidR="0039558C">
        <w:rPr>
          <w:color w:val="000000" w:themeColor="text1"/>
        </w:rPr>
        <w:t xml:space="preserve">the organism’s </w:t>
      </w:r>
      <w:r>
        <w:rPr>
          <w:color w:val="000000" w:themeColor="text1"/>
        </w:rPr>
        <w:t>body weight</w:t>
      </w:r>
      <w:r w:rsidR="0039558C">
        <w:rPr>
          <w:color w:val="000000" w:themeColor="text1"/>
        </w:rPr>
        <w:t xml:space="preserve">, though unaltered swimming performance has been reported for tags weighing up to 12% </w:t>
      </w:r>
      <w:r w:rsidR="0039558C" w:rsidRPr="0039558C">
        <w:rPr>
          <w:color w:val="000000" w:themeColor="text1"/>
          <w:highlight w:val="yellow"/>
        </w:rPr>
        <w:t>(Winter, 1983; Brown, Cook, Anderson et al. 1999)</w:t>
      </w:r>
      <w:r>
        <w:rPr>
          <w:color w:val="000000" w:themeColor="text1"/>
        </w:rPr>
        <w:t xml:space="preserve">. </w:t>
      </w:r>
      <w:r w:rsidR="00BB1DCB">
        <w:rPr>
          <w:color w:val="000000" w:themeColor="text1"/>
        </w:rPr>
        <w:t xml:space="preserve">To select the size range of fish suitable for tagging, </w:t>
      </w:r>
      <w:r w:rsidR="0039558C" w:rsidRPr="00616930">
        <w:rPr>
          <w:color w:val="000000" w:themeColor="text1"/>
        </w:rPr>
        <w:t xml:space="preserve">V13 (non-depth recording) and a V13P (depth recording) </w:t>
      </w:r>
      <w:r w:rsidR="00DE3514">
        <w:rPr>
          <w:color w:val="000000" w:themeColor="text1"/>
        </w:rPr>
        <w:t>were weigh</w:t>
      </w:r>
      <w:r w:rsidR="00DE3514" w:rsidRPr="00616930">
        <w:rPr>
          <w:color w:val="000000" w:themeColor="text1"/>
        </w:rPr>
        <w:t>ed</w:t>
      </w:r>
      <w:r w:rsidR="00BB1DCB">
        <w:rPr>
          <w:color w:val="000000" w:themeColor="text1"/>
        </w:rPr>
        <w:t xml:space="preserve">. </w:t>
      </w:r>
      <w:r w:rsidR="00B86081">
        <w:rPr>
          <w:color w:val="000000" w:themeColor="text1"/>
        </w:rPr>
        <w:t xml:space="preserve">The </w:t>
      </w:r>
      <w:r w:rsidR="00B86081" w:rsidRPr="00616930">
        <w:rPr>
          <w:color w:val="000000" w:themeColor="text1"/>
        </w:rPr>
        <w:t xml:space="preserve">minimum size of </w:t>
      </w:r>
      <w:r w:rsidR="00B86081">
        <w:rPr>
          <w:color w:val="000000" w:themeColor="text1"/>
        </w:rPr>
        <w:t xml:space="preserve">opakapaka </w:t>
      </w:r>
      <w:r w:rsidR="00B86081" w:rsidRPr="00616930">
        <w:rPr>
          <w:color w:val="000000" w:themeColor="text1"/>
        </w:rPr>
        <w:t>eligible for tagging</w:t>
      </w:r>
      <w:r w:rsidR="000C6846">
        <w:rPr>
          <w:color w:val="000000" w:themeColor="text1"/>
        </w:rPr>
        <w:t xml:space="preserve"> with each type of tag</w:t>
      </w:r>
      <w:r w:rsidR="00883C0E">
        <w:rPr>
          <w:color w:val="000000" w:themeColor="text1"/>
        </w:rPr>
        <w:t xml:space="preserve"> was </w:t>
      </w:r>
      <w:r w:rsidR="00BB1DCB">
        <w:rPr>
          <w:color w:val="000000" w:themeColor="text1"/>
        </w:rPr>
        <w:t xml:space="preserve">14 for V13 tags and 15-cm for V13P tags as </w:t>
      </w:r>
      <w:r w:rsidR="00883C0E">
        <w:rPr>
          <w:color w:val="000000" w:themeColor="text1"/>
        </w:rPr>
        <w:t xml:space="preserve">determined </w:t>
      </w:r>
      <w:r w:rsidR="00DE3514">
        <w:rPr>
          <w:color w:val="000000" w:themeColor="text1"/>
        </w:rPr>
        <w:t xml:space="preserve">using a </w:t>
      </w:r>
      <w:r w:rsidR="00383A64">
        <w:rPr>
          <w:color w:val="000000" w:themeColor="text1"/>
        </w:rPr>
        <w:t xml:space="preserve">conservative 2% threshold </w:t>
      </w:r>
      <w:r w:rsidR="00883C0E">
        <w:rPr>
          <w:color w:val="000000" w:themeColor="text1"/>
        </w:rPr>
        <w:t xml:space="preserve">using a species specific allometric relationship between fork length and </w:t>
      </w:r>
      <w:r w:rsidR="002535E9">
        <w:rPr>
          <w:color w:val="000000" w:themeColor="text1"/>
        </w:rPr>
        <w:t xml:space="preserve">weight </w:t>
      </w:r>
      <w:r w:rsidR="002535E9">
        <w:rPr>
          <w:color w:val="000000" w:themeColor="text1"/>
        </w:rPr>
        <w:fldChar w:fldCharType="begin" w:fldLock="1"/>
      </w:r>
      <w:r w:rsidR="00EF24F2">
        <w:rPr>
          <w:color w:val="000000" w:themeColor="text1"/>
        </w:rPr>
        <w:instrText>ADDIN CSL_CITATION {"citationItems":[{"id":"ITEM-1","itemData":{"author":[{"dropping-particle":"","family":"Uchiyama","given":"J H.","non-dropping-particle":"","parse-names":false,"suffix":""},{"dropping-particle":"","family":"Kazama","given":"T K.","non-dropping-particle":"","parse-names":false,"suffix":""}],"container-title":"Fisheries Science","id":"ITEM-1","issue":"August","issued":{"date-parts":[["2003"]]},"page":"1-34","title":"Updated Weight-on-Length Relationships for Pelagic Fishes Caught in the Central North Pacific Ocean and Bottomfishes from the Northwestern Hawaiian Islands","type":"article-journal"},"uris":["http://www.mendeley.com/documents/?uuid=895e738e-71df-3b5f-b79d-d097f4ab91bd"]}],"mendeley":{"formattedCitation":"(Uchiyama and Kazama, 2003)","plainTextFormattedCitation":"(Uchiyama and Kazama, 2003)","previouslyFormattedCitation":"(Uchiyama and Kazama, 2003)"},"properties":{"noteIndex":0},"schema":"https://github.com/citation-style-language/schema/raw/master/csl-citation.json"}</w:instrText>
      </w:r>
      <w:r w:rsidR="002535E9">
        <w:rPr>
          <w:color w:val="000000" w:themeColor="text1"/>
        </w:rPr>
        <w:fldChar w:fldCharType="separate"/>
      </w:r>
      <w:r w:rsidR="002535E9" w:rsidRPr="006D28BE">
        <w:rPr>
          <w:noProof/>
          <w:color w:val="000000" w:themeColor="text1"/>
        </w:rPr>
        <w:t>(Uchiyama and Kazama, 2003)</w:t>
      </w:r>
      <w:r w:rsidR="002535E9">
        <w:rPr>
          <w:color w:val="000000" w:themeColor="text1"/>
        </w:rPr>
        <w:fldChar w:fldCharType="end"/>
      </w:r>
      <w:r w:rsidR="002535E9">
        <w:rPr>
          <w:color w:val="000000" w:themeColor="text1"/>
        </w:rPr>
        <w:t>.</w:t>
      </w:r>
      <w:r w:rsidR="00B86081" w:rsidRPr="00616930">
        <w:rPr>
          <w:color w:val="000000" w:themeColor="text1"/>
        </w:rPr>
        <w:t xml:space="preserve"> </w:t>
      </w:r>
      <w:commentRangeEnd w:id="2"/>
      <w:r w:rsidR="00DE3514">
        <w:rPr>
          <w:rStyle w:val="CommentReference"/>
        </w:rPr>
        <w:commentReference w:id="2"/>
      </w:r>
    </w:p>
    <w:p w14:paraId="1389E0BF" w14:textId="22A4DDD7" w:rsidR="00586D56" w:rsidRDefault="006470CE" w:rsidP="002D22FA">
      <w:pPr>
        <w:spacing w:line="480" w:lineRule="auto"/>
        <w:outlineLvl w:val="1"/>
        <w:rPr>
          <w:color w:val="000000" w:themeColor="text1"/>
        </w:rPr>
      </w:pPr>
      <w:r w:rsidRPr="00616930">
        <w:rPr>
          <w:color w:val="000000" w:themeColor="text1"/>
        </w:rPr>
        <w:tab/>
        <w:t>Deep 7 species are physoclystic, that is, the gas bladder is not open to the gastrointestinal tract</w:t>
      </w:r>
      <w:r w:rsidR="006F0789">
        <w:rPr>
          <w:color w:val="000000" w:themeColor="text1"/>
        </w:rPr>
        <w:t>, making them</w:t>
      </w:r>
      <w:r w:rsidRPr="00616930">
        <w:rPr>
          <w:color w:val="000000" w:themeColor="text1"/>
        </w:rPr>
        <w:t xml:space="preserve"> particula</w:t>
      </w:r>
      <w:r w:rsidR="006D28BE">
        <w:rPr>
          <w:color w:val="000000" w:themeColor="text1"/>
        </w:rPr>
        <w:t>rly susceptible to barotrauma</w:t>
      </w:r>
      <w:r w:rsidRPr="00616930">
        <w:rPr>
          <w:color w:val="000000" w:themeColor="text1"/>
        </w:rPr>
        <w:t xml:space="preserve"> injuries </w:t>
      </w:r>
      <w:r w:rsidR="00D159E5">
        <w:rPr>
          <w:color w:val="000000" w:themeColor="text1"/>
        </w:rPr>
        <w:t>from</w:t>
      </w:r>
      <w:r w:rsidRPr="00616930">
        <w:rPr>
          <w:color w:val="000000" w:themeColor="text1"/>
        </w:rPr>
        <w:t xml:space="preserve"> expansion of the swim bladder </w:t>
      </w:r>
      <w:r w:rsidR="00B40BF8">
        <w:rPr>
          <w:color w:val="000000" w:themeColor="text1"/>
        </w:rPr>
        <w:t>during rapid ascent following hooking</w:t>
      </w:r>
      <w:r w:rsidRPr="00616930">
        <w:rPr>
          <w:color w:val="000000" w:themeColor="text1"/>
        </w:rPr>
        <w:t xml:space="preserve"> </w:t>
      </w:r>
      <w:r w:rsidRPr="00616930">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Group","type":"article-journal"},"uris":["http://www.mendeley.com/documents/?uuid=5fdf49f4-f392-4c71-bb24-dd29127cfb4d"]},{"id":"ITEM-2","itemData":{"ISSN":"00900656","abstract":"Juvenile (128-244 mm fork length) pink snapper, Pristipomoides filamentous, were caught by hook and line from 60-90 m depths offshore of Kaneohe Bay, windward Oahu, Hawaii, during February-August 1994. About one-half of the 180 specimens were intercepted by scuba divers 15-18 m below the sea surface and individually \"bagged\" live before they were retrieved for the remaining distance to the surface. The other half were retrieved directly by fishing line to the surface (\"unbagged\"); these latter fish thus remained at a continual risk of prey loss from regurgitation while they were stressed by the full extent of pressure change. The retained stomach contents of bagged and unbagged fish were compared on the basis of volume and type of food and on the size of individual prey items. Bagged samples of juvenile snapper on average retained a 116% (95% CI=70-157%) greater volume of prey than unbagged snapper; bagged snapper also had more types and greater maximum body sizes of prey than did unbagged fish. These results are discussed in terms of designing quantitative diet studies for juvenile snapper and other deep-water physoclistous fishes.","author":[{"dropping-particle":"","family":"DeMartini","given":"Edward E.","non-dropping-particle":"","parse-names":false,"suffix":""},{"dropping-particle":"","family":"Parrish","given":"Frank a.","non-dropping-particle":"","parse-names":false,"suffix":""},{"dropping-particle":"","family":"Ellis","given":"Denise M.","non-dropping-particle":"","parse-names":false,"suffix":""}],"container-title":"Fishery Bulletin","id":"ITEM-2","issued":{"date-parts":[["1996"]]},"page":"250-256","title":"Barotrauma-associated regurgitation of food: Implications for diet studies of Hawaiian pink snapper, Pristipomoides filamentosus (family Lutjanidae)","type":"article-journal","volume":"94"},"uris":["http://www.mendeley.com/documents/?uuid=1a8ed1dd-1215-43e6-b6f5-34e60296ae50"]}],"mendeley":{"formattedCitation":"(DeMartini, Parrish, and Ellis, 1996; O’Malley, 2015)","plainTextFormattedCitation":"(DeMartini, Parrish, and Ellis, 1996; O’Malley, 2015)","previouslyFormattedCitation":"(DeMartini, Parrish, and Ellis, 1996; O’Malley, 2015)"},"properties":{"noteIndex":0},"schema":"https://github.com/citation-style-language/schema/raw/master/csl-citation.json"}</w:instrText>
      </w:r>
      <w:r w:rsidRPr="00616930">
        <w:rPr>
          <w:color w:val="000000" w:themeColor="text1"/>
        </w:rPr>
        <w:fldChar w:fldCharType="separate"/>
      </w:r>
      <w:r w:rsidR="00D332C7" w:rsidRPr="00616930">
        <w:rPr>
          <w:noProof/>
          <w:color w:val="000000" w:themeColor="text1"/>
        </w:rPr>
        <w:t>(DeMartini, Parrish, and Ellis, 1996; O’Malley, 2015)</w:t>
      </w:r>
      <w:r w:rsidRPr="00616930">
        <w:rPr>
          <w:color w:val="000000" w:themeColor="text1"/>
        </w:rPr>
        <w:fldChar w:fldCharType="end"/>
      </w:r>
      <w:r w:rsidRPr="00616930">
        <w:rPr>
          <w:color w:val="000000" w:themeColor="text1"/>
        </w:rPr>
        <w:t xml:space="preserve">. </w:t>
      </w:r>
      <w:r w:rsidR="00044B4E">
        <w:rPr>
          <w:color w:val="000000" w:themeColor="text1"/>
        </w:rPr>
        <w:t>Potential</w:t>
      </w:r>
      <w:r w:rsidRPr="00616930">
        <w:rPr>
          <w:color w:val="000000" w:themeColor="text1"/>
        </w:rPr>
        <w:t xml:space="preserve"> barotrauma </w:t>
      </w:r>
      <w:r w:rsidR="00044B4E">
        <w:rPr>
          <w:color w:val="000000" w:themeColor="text1"/>
        </w:rPr>
        <w:t xml:space="preserve">injuries </w:t>
      </w:r>
      <w:r w:rsidRPr="00616930">
        <w:rPr>
          <w:color w:val="000000" w:themeColor="text1"/>
        </w:rPr>
        <w:t xml:space="preserve">include organ displacement, internal hemorrhaging, and embolism. Severe </w:t>
      </w:r>
      <w:r w:rsidR="00B40BF8">
        <w:rPr>
          <w:color w:val="000000" w:themeColor="text1"/>
        </w:rPr>
        <w:t>injury</w:t>
      </w:r>
      <w:r w:rsidRPr="00616930">
        <w:rPr>
          <w:color w:val="000000" w:themeColor="text1"/>
        </w:rPr>
        <w:t xml:space="preserve"> may result in organ damage and death</w:t>
      </w:r>
      <w:r w:rsidR="00B40BF8">
        <w:rPr>
          <w:color w:val="000000" w:themeColor="text1"/>
        </w:rPr>
        <w:t xml:space="preserve"> </w:t>
      </w:r>
      <w:r w:rsidRPr="00616930">
        <w:rPr>
          <w:color w:val="000000" w:themeColor="text1"/>
        </w:rPr>
        <w:fldChar w:fldCharType="begin" w:fldLock="1"/>
      </w:r>
      <w:r w:rsidR="00EF24F2">
        <w:rPr>
          <w:color w:val="000000" w:themeColor="text1"/>
        </w:rPr>
        <w:instrText>ADDIN CSL_CITATION {"citationItems":[{"id":"ITEM-1","itemData":{"DOI":"10.1016/j.fishres.2011.08.001","ISBN":"0165-7836","ISSN":"01657836","abstract":"Rapid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Research","id":"ITEM-1","issue":"1-2","issued":{"date-parts":[["2011"]]},"page":"1-7","title":"Recovery of visual performance in rosy rockfish (Sebastes rosaceus) following exophthalmia resulting from barotrauma","type":"article-journal","volume":"112"},"uris":["http://www.mendeley.com/documents/?uuid=59271967-8365-49b5-99fb-708d45e04afd"]}],"mendeley":{"formattedCitation":"(Rogers, Lowe, and Fernández-Juricic, 2011)","plainTextFormattedCitation":"(Rogers, Lowe, and Fernández-Juricic, 2011)","previouslyFormattedCitation":"(Rogers, Lowe, and Fernández-Juricic, 2011)"},"properties":{"noteIndex":0},"schema":"https://github.com/citation-style-language/schema/raw/master/csl-citation.json"}</w:instrText>
      </w:r>
      <w:r w:rsidRPr="00616930">
        <w:rPr>
          <w:color w:val="000000" w:themeColor="text1"/>
        </w:rPr>
        <w:fldChar w:fldCharType="separate"/>
      </w:r>
      <w:r w:rsidR="00D332C7" w:rsidRPr="00616930">
        <w:rPr>
          <w:noProof/>
          <w:color w:val="000000" w:themeColor="text1"/>
        </w:rPr>
        <w:t>(Rogers, Lowe, and Fernández-Juricic, 2011)</w:t>
      </w:r>
      <w:r w:rsidRPr="00616930">
        <w:rPr>
          <w:color w:val="000000" w:themeColor="text1"/>
        </w:rPr>
        <w:fldChar w:fldCharType="end"/>
      </w:r>
      <w:r w:rsidRPr="00616930">
        <w:rPr>
          <w:color w:val="000000" w:themeColor="text1"/>
        </w:rPr>
        <w:t>.</w:t>
      </w:r>
      <w:r w:rsidR="00903429">
        <w:rPr>
          <w:color w:val="000000" w:themeColor="text1"/>
        </w:rPr>
        <w:t xml:space="preserve"> </w:t>
      </w:r>
      <w:r w:rsidRPr="00616930">
        <w:rPr>
          <w:color w:val="000000" w:themeColor="text1"/>
        </w:rPr>
        <w:t>Methodological studies focusing on mitigating barotrauma in deep-water teleosts indicate that slow ascent rates, limited on-deck handling times, and rapid recompression</w:t>
      </w:r>
      <w:r w:rsidR="003F38F0">
        <w:rPr>
          <w:color w:val="000000" w:themeColor="text1"/>
        </w:rPr>
        <w:t xml:space="preserve"> </w:t>
      </w:r>
      <w:r w:rsidRPr="00616930">
        <w:rPr>
          <w:color w:val="000000" w:themeColor="text1"/>
        </w:rPr>
        <w:t xml:space="preserve">improve survivorship outcomes, but these studies have largely focused on rockfish (genus: </w:t>
      </w:r>
      <w:r w:rsidRPr="00616930">
        <w:rPr>
          <w:i/>
          <w:iCs/>
          <w:color w:val="000000" w:themeColor="text1"/>
        </w:rPr>
        <w:t>Sebastes</w:t>
      </w:r>
      <w:r w:rsidRPr="00616930">
        <w:rPr>
          <w:iCs/>
          <w:color w:val="000000" w:themeColor="text1"/>
        </w:rPr>
        <w:t xml:space="preserve">) </w:t>
      </w:r>
      <w:r w:rsidRPr="00616930">
        <w:rPr>
          <w:iCs/>
          <w:color w:val="000000" w:themeColor="text1"/>
        </w:rPr>
        <w:lastRenderedPageBreak/>
        <w:fldChar w:fldCharType="begin" w:fldLock="1"/>
      </w:r>
      <w:r w:rsidR="00EF24F2">
        <w:rPr>
          <w:iCs/>
          <w:color w:val="000000" w:themeColor="text1"/>
        </w:rPr>
        <w:instrText>ADDIN CSL_CITATION {"citationItems":[{"id":"ITEM-1","itemData":{"DOI":"10.1577/T06-014.1","ISBN":"0002-8487","ISSN":"0002-8487","abstract":"Fishes with closed swim bladders regulate buoyancy during depth changes by secreting and resorbing swim bladder gases. Forced ascent during fishery capture results in barolrauma caused by rapid expansiun und exsolulion of gases from body fluids. Pressure changes in hyperbaric chambers were used to examine changes in swim bladder integrity and acclimation rnles in two ecologically different, yet congeneric, species: hlack rockfish SeIJasle\" fllelanol's and China rockfish S. IIchuloSl/s. We also conducted simulated- cnplure experiments to invesl'igate the relationship between capture in a fishery, bUl\"Jlrauma from pressure change, and survival afler release, Black rockJ'ish acclimated fasler than China rockfish to both increases and decreases in pressure, but bolh species were much slower 10 acclimate than other pliysoclists, such as Atlantic cod Gadus 11101'1/110. Black rockfish re&lt;.juired up tu 48 h to acdimate from 4 utmospheres absolute (ATA; depth equivalcnt of 30 m) 10 surfacc pressure and required up 10168 h 10 bccome ncutrally huoyant at4 ATA after starting from surface pressure, In contrast. China rockfish required over 250 h 10 become neutrally buoyanl at 4 ATA after starting from surface pressurc. All black rockfish exposed to a 3-ATA decrease in pressure during simulated capture had rupture&lt;] swim bladders. Howevcr, mortality from simulated capture and subsequent recompression lVas low; only 3.3 :!: 1.7% (mean :!:SE) mOrlality was observcd after 21 d. In experimellls with black rockfish. rapid recompression reversed visible barotrauma, suggesting Ihat a quick return to depth could be used to minimize mortality of discarded black rockfish in nearshore fisheries.","author":[{"dropping-particle":"","family":"Parker","given":"Steven J.","non-dropping-particle":"","parse-names":false,"suffix":""},{"dropping-particle":"","family":"McElderry","given":"Howard I.","non-dropping-particle":"","parse-names":false,"suffix":""},{"dropping-particle":"","family":"Rankin","given":"Polly S.","non-dropping-particle":"","parse-names":false,"suffix":""},{"dropping-particle":"","family":"Hannah","given":"Robert W.","non-dropping-particle":"","parse-names":false,"suffix":""}],"container-title":"Transactions of the American Fisheries Society","id":"ITEM-1","issue":"5","issued":{"date-parts":[["2006"]]},"page":"1213-1223","title":"Buoyancy Regulation and Barotrauma in Two Species of Nearshore Rockfish","type":"article-journal","volume":"135"},"uris":["http://www.mendeley.com/documents/?uuid=d3e8a819-c9ff-4aa6-9c29-dc4f6be5e7c6"]},{"id":"ITEM-2","itemData":{"DOI":"10.1016/j.fishres.2011.08.001","ISBN":"0165-7836","ISSN":"01657836","abstract":"Rapid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Research","id":"ITEM-2","issue":"1-2","issued":{"date-parts":[["2011"]]},"page":"1-7","title":"Recovery of visual performance in rosy rockfish (Sebastes rosaceus) following exophthalmia resulting from barotrauma","type":"article-journal","volume":"112"},"uris":["http://www.mendeley.com/documents/?uuid=59271967-8365-49b5-99fb-708d45e04afd"]},{"id":"ITEM-3","itemData":{"DOI":"10.1139/F08-071","ISBN":"0706-652X","ISSN":"0706-652X","abstract":"Two experiments were used to assess the effects of barotrauma on initial capture survival and short-term post-recompression survival of line-caught (range 18-225 m) southern California rockfish (Sebastes spp.). Occurrence of external and internal signs of barotrauma was characterized across all species. Despite species-specific differences in the extent of barotrauma observed, initial capture survival of rockfish held in a live well for a 10-min period following capture was 68% overall (19 species, n = 168). Overall 2-day survival of rockfish following recompression in cages was also 68% (17 species, n = 257). Short-term survival varied across species (range 36% to 82%), as did the occurrence of external signs of barotrauma. The degree of external signs of barotrauma was not a significant predictor of initial capture survival or short-term survival. The most significant predictor of short-term survival was surface holding time, with short-term survival increasing with decreasing surface holding time. These results suggest that rapid recompression of rockfish can significantly decrease discard mortality and could potentially enhance rockfish conservation.","author":[{"dropping-particle":"","family":"Jarvis","given":"Erica T.","non-dropping-particle":"","parse-names":false,"suffix":""},{"dropping-particle":"","family":"Lowe","given":"Christopher G.","non-dropping-particle":"","parse-names":false,"suffix":""}],"container-title":"Canadian Journal of Fisheries and Aquatic Sciences","id":"ITEM-3","issued":{"date-parts":[["2008"]]},"page":"1286-1296","title":"The effects of barotrauma on the catch-and-release survival of southern California nearshore and shelf rockfish (Scorpaenidae, Sebastes spp.)","type":"article-journal","volume":"65"},"uris":["http://www.mendeley.com/documents/?uuid=66fddb38-ae1a-48b2-bff7-352689b41a9e"]},{"id":"ITEM-4","itemData":{"DOI":"10.1111/j.1095-8649.2012.03322.x","ISSN":"00221112","PMID":"22747812","abstract":"A Sebastes-specific complementary DNA (cDNA) microarray was developed to identify potential biomarkers involved in the capture stress and recovery of Sebastes species if they are assisted in returning to their original depth of capture following barotrauma. Black rockfish Sebastes melanops were exposed to simulated decompression from 450 kPa (c. 35 m depth) (which resulted in barotrauma) and subsequent recompression. Sebastes melanops were sampled for liver tissue at days 3, 15 and 31 post-barotrauma. Potential candidate genes were identified from the microarray and then quantitative real-time PCR (qrt-PCR) was used to validate expression levels in biological replicates. Six potential biomarkers associated with the innate immune system were identified that were up-regulated in liver tissue at 3 days post-barotrauma: complement C1q-like protein 2, complement component C3, complement regulatory plasma protein, serum amyloid A-5, c-type lysozyme and hepcidin precursor type I. In addition, complement c1q was correlated to the presence of a ruptured swimbladder, providing further support that this gene may be a good biomarker of injury and recovery. Immune genes were no longer up-regulated at day 31 post-barotrauma, a good indication of recovery in S. melanops.","author":[{"dropping-particle":"","family":"Pribyl","given":"A. L.","non-dropping-particle":"","parse-names":false,"suffix":""},{"dropping-particle":"","family":"Schreck","given":"C. B.","non-dropping-particle":"","parse-names":false,"suffix":""},{"dropping-particle":"","family":"Parker","given":"S. J.","non-dropping-particle":"","parse-names":false,"suffix":""},{"dropping-particle":"","family":"Weis","given":"V. M.","non-dropping-particle":"","parse-names":false,"suffix":""}],"container-title":"Journal of Fish Biology","id":"ITEM-4","issue":"1","issued":{"date-parts":[["2012"]]},"page":"181-196","title":"Identification of biomarkers indicative of barotrauma and recovery in black rockfish Sebastes melanops","type":"article-journal","volume":"81"},"uris":["http://www.mendeley.com/documents/?uuid=68640ef3-1caa-4836-9b80-7f243ff93cc5"]},{"id":"ITEM-5","itemData":{"DOI":"10.1080/02755947.2011.629718","ISBN":"0275-5947","ISSN":"15488675","abstract":"The effectiveness of deepwater release at improving the 17-d survival of discarded yelloweye rockfish Sebastes ruberrimus was determined by comparing an estimate of survival for individuals released at depth with an estimate of submergence probability for individuals released at the water's surface. A mark-recapture study was used to generate a maximum likelihood estimate of the 17-d survival probability of yelloweye rockfish (n = 182) caught by hook and line (depth = 18-72 m) and subsequently released at depth. The average Cormack-Jolly-Seber survival probability for yelloweye rockfish released at depth was remarkably high (0.988; 95% confidence interval = 0.478-0.999) and positively correlated with individual total length. Survival probability was not significantly influenced by the range of capture depths explored in this study or by exposure to barotrauma and other capture stressors. The submergence success of yelloweye rockfish released at the water's surface was 0.221 (95% confidence interval = 0.149-0.315), suggesting that the maximum survival potential of individuals released at the surface is low. The results of this study indicate that the average survival of discarded yelloweye rockfish can be substantially improved by deepwater release.","author":[{"dropping-particle":"","family":"Hochhalter","given":"Samuel J.","non-dropping-particle":"","parse-names":false,"suffix":""},{"dropping-particle":"","family":"Reed","given":"Daniel J.","non-dropping-particle":"","parse-names":false,"suffix":""}],"container-title":"North American Journal of Fisheries Management","id":"ITEM-5","issue":"5","issued":{"date-parts":[["2011"]]},"page":"852-860","title":"The effectiveness of deepwater release at improving the survival of discarded yelloweye rockfish","type":"article-journal","volume":"31"},"uris":["http://www.mendeley.com/documents/?uuid=7de51834-d13e-4b28-8cb4-45611c971c2a"]}],"mendeley":{"formattedCitation":"(Parker et al., 2006; Jarvis and Lowe, 2008; Hochhalter and Reed, 2011; Rogers, Lowe, and Fernández-Juricic, 2011; Pribyl et al., 2012)","plainTextFormattedCitation":"(Parker et al., 2006; Jarvis and Lowe, 2008; Hochhalter and Reed, 2011; Rogers, Lowe, and Fernández-Juricic, 2011; Pribyl et al., 2012)","previouslyFormattedCitation":"(Parker et al., 2006; Jarvis and Lowe, 2008; Hochhalter and Reed, 2011; Rogers, Lowe, and Fernández-Juricic, 2011; Pribyl et al., 2012)"},"properties":{"noteIndex":0},"schema":"https://github.com/citation-style-language/schema/raw/master/csl-citation.json"}</w:instrText>
      </w:r>
      <w:r w:rsidRPr="00616930">
        <w:rPr>
          <w:iCs/>
          <w:color w:val="000000" w:themeColor="text1"/>
        </w:rPr>
        <w:fldChar w:fldCharType="separate"/>
      </w:r>
      <w:r w:rsidR="00D332C7" w:rsidRPr="00616930">
        <w:rPr>
          <w:iCs/>
          <w:noProof/>
          <w:color w:val="000000" w:themeColor="text1"/>
        </w:rPr>
        <w:t>(Parker et al., 2006; Jarvis and Lowe, 2008; Hochhalter and Reed, 2011; Rogers, Lowe, and Fernández-Juricic, 2011; Pribyl et al., 2012)</w:t>
      </w:r>
      <w:r w:rsidRPr="00616930">
        <w:rPr>
          <w:color w:val="000000" w:themeColor="text1"/>
        </w:rPr>
        <w:fldChar w:fldCharType="end"/>
      </w:r>
      <w:r w:rsidRPr="00616930">
        <w:rPr>
          <w:iCs/>
          <w:color w:val="000000" w:themeColor="text1"/>
        </w:rPr>
        <w:t>.</w:t>
      </w:r>
      <w:r w:rsidRPr="00616930">
        <w:rPr>
          <w:color w:val="000000" w:themeColor="text1"/>
        </w:rPr>
        <w:t xml:space="preserve"> External symptoms of barotrauma observed during this project included esophageal eversion and exophthalmia due to swim bladder expansion. Rapid release of air and deflation of the body cavity while making the peritoneal incision was not uncommon and likely due to rupturing of the swim bladder. </w:t>
      </w:r>
    </w:p>
    <w:p w14:paraId="67083C72" w14:textId="2E506B39" w:rsidR="006470CE" w:rsidRPr="00616930" w:rsidRDefault="00586D56" w:rsidP="00586D56">
      <w:pPr>
        <w:spacing w:line="480" w:lineRule="auto"/>
        <w:ind w:firstLine="720"/>
        <w:outlineLvl w:val="1"/>
        <w:rPr>
          <w:color w:val="000000" w:themeColor="text1"/>
        </w:rPr>
      </w:pPr>
      <w:r w:rsidRPr="00616930">
        <w:rPr>
          <w:color w:val="000000" w:themeColor="text1"/>
        </w:rPr>
        <w:t xml:space="preserve">To reduce mortality in this study, when possible, the rate at which the mainline was pulled was slowed to facilitate some compensative off gassing of the swim bladder during ascent while still pulled at a rate to limit predation. On-deck handling time never exceeded 10 minutes, with the majority of surgeries lasting </w:t>
      </w:r>
      <w:r w:rsidR="005A1A23">
        <w:rPr>
          <w:color w:val="000000" w:themeColor="text1"/>
        </w:rPr>
        <w:t xml:space="preserve">less than </w:t>
      </w:r>
      <w:r w:rsidRPr="00616930">
        <w:rPr>
          <w:color w:val="000000" w:themeColor="text1"/>
        </w:rPr>
        <w:t>5 minutes. Various strategies fo</w:t>
      </w:r>
      <w:r>
        <w:rPr>
          <w:color w:val="000000" w:themeColor="text1"/>
        </w:rPr>
        <w:t xml:space="preserve">r release were attempted </w:t>
      </w:r>
      <w:r w:rsidRPr="00616930">
        <w:rPr>
          <w:color w:val="000000" w:themeColor="text1"/>
        </w:rPr>
        <w:t xml:space="preserve">to balance rapid recompression and predator avoidance. Release strategies included release at the seafloor using a drop shot device (Blacktip Brand, </w:t>
      </w:r>
      <w:r>
        <w:rPr>
          <w:color w:val="000000" w:themeColor="text1"/>
        </w:rPr>
        <w:t>58</w:t>
      </w:r>
      <w:r w:rsidRPr="00616930">
        <w:rPr>
          <w:color w:val="000000" w:themeColor="text1"/>
        </w:rPr>
        <w:t xml:space="preserve"> individuals), midwater release (30-60 m) using a drop sh</w:t>
      </w:r>
      <w:r>
        <w:rPr>
          <w:color w:val="000000" w:themeColor="text1"/>
        </w:rPr>
        <w:t>ot device (</w:t>
      </w:r>
      <w:proofErr w:type="spellStart"/>
      <w:r>
        <w:rPr>
          <w:color w:val="000000" w:themeColor="text1"/>
        </w:rPr>
        <w:t>Seaqualizer</w:t>
      </w:r>
      <w:proofErr w:type="spellEnd"/>
      <w:r>
        <w:rPr>
          <w:color w:val="000000" w:themeColor="text1"/>
        </w:rPr>
        <w:t xml:space="preserve"> Brand, 70</w:t>
      </w:r>
      <w:r w:rsidRPr="00616930">
        <w:rPr>
          <w:color w:val="000000" w:themeColor="text1"/>
        </w:rPr>
        <w:t xml:space="preserve"> individuals), and</w:t>
      </w:r>
      <w:r>
        <w:rPr>
          <w:color w:val="000000" w:themeColor="text1"/>
        </w:rPr>
        <w:t xml:space="preserve"> surface/near surface release (16</w:t>
      </w:r>
      <w:r w:rsidRPr="00616930">
        <w:rPr>
          <w:color w:val="000000" w:themeColor="text1"/>
        </w:rPr>
        <w:t xml:space="preserve"> individuals). </w:t>
      </w:r>
      <w:r>
        <w:rPr>
          <w:color w:val="000000" w:themeColor="text1"/>
        </w:rPr>
        <w:t>No method of release was reported for 2 individuals.</w:t>
      </w:r>
    </w:p>
    <w:p w14:paraId="25E58AC2" w14:textId="2FEF5701" w:rsidR="006470CE" w:rsidRDefault="006470CE" w:rsidP="00B84950">
      <w:pPr>
        <w:spacing w:line="480" w:lineRule="auto"/>
        <w:outlineLvl w:val="1"/>
        <w:rPr>
          <w:color w:val="000000" w:themeColor="text1"/>
        </w:rPr>
      </w:pPr>
      <w:r w:rsidRPr="00616930">
        <w:rPr>
          <w:color w:val="000000" w:themeColor="text1"/>
        </w:rPr>
        <w:tab/>
        <w:t>Predation by sharks, jacks, and marine mammals was also a significant source of mortality. Using SCUBA, four opakapaka were observed for periods of 30-60 minutes after they were lowered to roughly 20</w:t>
      </w:r>
      <w:r w:rsidR="00A07E47">
        <w:rPr>
          <w:color w:val="000000" w:themeColor="text1"/>
        </w:rPr>
        <w:t xml:space="preserve">-m </w:t>
      </w:r>
      <w:r w:rsidRPr="00616930">
        <w:rPr>
          <w:color w:val="000000" w:themeColor="text1"/>
        </w:rPr>
        <w:t xml:space="preserve">in a mesh pen (approximately 4ft high, 6.5ft diameter). None of the fish showed observable signs of severe barotrauma, however within 10 minutes, between 2 and 5 sharks were observed </w:t>
      </w:r>
      <w:r w:rsidR="000F7525">
        <w:rPr>
          <w:color w:val="000000" w:themeColor="text1"/>
        </w:rPr>
        <w:t>in near proximity to the</w:t>
      </w:r>
      <w:r w:rsidRPr="00616930">
        <w:rPr>
          <w:color w:val="000000" w:themeColor="text1"/>
        </w:rPr>
        <w:t xml:space="preserve"> pen. </w:t>
      </w:r>
      <w:r w:rsidR="00DE73B3">
        <w:rPr>
          <w:color w:val="000000" w:themeColor="text1"/>
        </w:rPr>
        <w:t>While fishing, a</w:t>
      </w:r>
      <w:r w:rsidRPr="00616930">
        <w:rPr>
          <w:color w:val="000000" w:themeColor="text1"/>
        </w:rPr>
        <w:t xml:space="preserve"> number of </w:t>
      </w:r>
      <w:r w:rsidR="00025203">
        <w:rPr>
          <w:color w:val="000000" w:themeColor="text1"/>
        </w:rPr>
        <w:t>individuals</w:t>
      </w:r>
      <w:r w:rsidRPr="00616930">
        <w:rPr>
          <w:color w:val="000000" w:themeColor="text1"/>
        </w:rPr>
        <w:t xml:space="preserve"> were </w:t>
      </w:r>
      <w:r w:rsidR="00025203">
        <w:rPr>
          <w:color w:val="000000" w:themeColor="text1"/>
        </w:rPr>
        <w:t>consumed partially or</w:t>
      </w:r>
      <w:r w:rsidRPr="00616930">
        <w:rPr>
          <w:color w:val="000000" w:themeColor="text1"/>
        </w:rPr>
        <w:t xml:space="preserve"> </w:t>
      </w:r>
      <w:r w:rsidR="00025203">
        <w:rPr>
          <w:color w:val="000000" w:themeColor="text1"/>
        </w:rPr>
        <w:t>totally by predators during ascent</w:t>
      </w:r>
      <w:r w:rsidR="00DE73B3">
        <w:rPr>
          <w:color w:val="000000" w:themeColor="text1"/>
        </w:rPr>
        <w:t xml:space="preserve">. Detection </w:t>
      </w:r>
      <w:r w:rsidR="0047023E">
        <w:rPr>
          <w:color w:val="000000" w:themeColor="text1"/>
        </w:rPr>
        <w:t xml:space="preserve">records of from </w:t>
      </w:r>
      <w:r w:rsidR="00DE73B3">
        <w:rPr>
          <w:color w:val="000000" w:themeColor="text1"/>
        </w:rPr>
        <w:t xml:space="preserve">a number of </w:t>
      </w:r>
      <w:r w:rsidR="0047023E">
        <w:rPr>
          <w:color w:val="000000" w:themeColor="text1"/>
        </w:rPr>
        <w:t xml:space="preserve">released </w:t>
      </w:r>
      <w:proofErr w:type="gramStart"/>
      <w:r w:rsidR="0047023E">
        <w:rPr>
          <w:color w:val="000000" w:themeColor="text1"/>
        </w:rPr>
        <w:t>fish</w:t>
      </w:r>
      <w:proofErr w:type="gramEnd"/>
      <w:r w:rsidR="0047023E">
        <w:rPr>
          <w:color w:val="000000" w:themeColor="text1"/>
        </w:rPr>
        <w:t xml:space="preserve"> </w:t>
      </w:r>
      <w:r w:rsidR="00DE73B3">
        <w:rPr>
          <w:color w:val="000000" w:themeColor="text1"/>
        </w:rPr>
        <w:t>paint a similar picture with a series of</w:t>
      </w:r>
      <w:r w:rsidRPr="00616930">
        <w:rPr>
          <w:color w:val="000000" w:themeColor="text1"/>
        </w:rPr>
        <w:t xml:space="preserve"> rapid movements throughout the study site </w:t>
      </w:r>
      <w:r w:rsidR="00DE73B3">
        <w:rPr>
          <w:color w:val="000000" w:themeColor="text1"/>
        </w:rPr>
        <w:t>observed</w:t>
      </w:r>
      <w:r w:rsidRPr="00616930">
        <w:rPr>
          <w:color w:val="000000" w:themeColor="text1"/>
        </w:rPr>
        <w:t xml:space="preserve"> immediately after tagging </w:t>
      </w:r>
      <w:r w:rsidR="00DE73B3" w:rsidRPr="00616930">
        <w:rPr>
          <w:color w:val="000000" w:themeColor="text1"/>
        </w:rPr>
        <w:t>followed by cessation of all movement</w:t>
      </w:r>
      <w:r w:rsidR="00DE73B3">
        <w:rPr>
          <w:color w:val="000000" w:themeColor="text1"/>
        </w:rPr>
        <w:t>. Such behaviors were</w:t>
      </w:r>
      <w:r w:rsidRPr="00616930">
        <w:rPr>
          <w:color w:val="000000" w:themeColor="text1"/>
        </w:rPr>
        <w:t xml:space="preserve"> consistent with movements of </w:t>
      </w:r>
      <w:r w:rsidR="00DE73B3">
        <w:rPr>
          <w:color w:val="000000" w:themeColor="text1"/>
        </w:rPr>
        <w:t xml:space="preserve">tagged sharks </w:t>
      </w:r>
      <w:r w:rsidR="00254603">
        <w:rPr>
          <w:color w:val="000000" w:themeColor="text1"/>
        </w:rPr>
        <w:t xml:space="preserve">with movement cessation thought to occur with </w:t>
      </w:r>
      <w:r w:rsidRPr="00616930">
        <w:rPr>
          <w:color w:val="000000" w:themeColor="text1"/>
        </w:rPr>
        <w:t>expulsion</w:t>
      </w:r>
      <w:r w:rsidR="00254603">
        <w:rPr>
          <w:color w:val="000000" w:themeColor="text1"/>
        </w:rPr>
        <w:t xml:space="preserve"> of the tag</w:t>
      </w:r>
      <w:r w:rsidRPr="00616930">
        <w:rPr>
          <w:color w:val="000000" w:themeColor="text1"/>
        </w:rPr>
        <w:t xml:space="preserve">. It is likely that </w:t>
      </w:r>
      <w:proofErr w:type="spellStart"/>
      <w:r w:rsidRPr="00616930">
        <w:rPr>
          <w:color w:val="000000" w:themeColor="text1"/>
        </w:rPr>
        <w:t>palu</w:t>
      </w:r>
      <w:proofErr w:type="spellEnd"/>
      <w:r w:rsidRPr="00616930">
        <w:rPr>
          <w:color w:val="000000" w:themeColor="text1"/>
        </w:rPr>
        <w:t>, an attractant used to aggregate bottomfish, also attracted predators, and exacerbated the issue</w:t>
      </w:r>
      <w:r w:rsidR="006B427A">
        <w:rPr>
          <w:color w:val="000000" w:themeColor="text1"/>
        </w:rPr>
        <w:t>.</w:t>
      </w:r>
    </w:p>
    <w:p w14:paraId="41D5FEE0" w14:textId="622562C7" w:rsidR="006B427A" w:rsidRDefault="006B427A" w:rsidP="00B84950">
      <w:pPr>
        <w:spacing w:line="480" w:lineRule="auto"/>
        <w:outlineLvl w:val="1"/>
        <w:rPr>
          <w:color w:val="000000" w:themeColor="text1"/>
        </w:rPr>
      </w:pPr>
    </w:p>
    <w:p w14:paraId="4F4B65E7" w14:textId="733AE0D3" w:rsidR="006B427A" w:rsidRPr="006B427A" w:rsidRDefault="00B52068" w:rsidP="00B84950">
      <w:pPr>
        <w:spacing w:line="480" w:lineRule="auto"/>
        <w:outlineLvl w:val="1"/>
        <w:rPr>
          <w:i/>
          <w:color w:val="000000" w:themeColor="text1"/>
        </w:rPr>
      </w:pPr>
      <w:r>
        <w:rPr>
          <w:i/>
          <w:color w:val="000000" w:themeColor="text1"/>
        </w:rPr>
        <w:t>Categorizing Fish S</w:t>
      </w:r>
      <w:r w:rsidR="006B427A">
        <w:rPr>
          <w:i/>
          <w:color w:val="000000" w:themeColor="text1"/>
        </w:rPr>
        <w:t>tatus</w:t>
      </w:r>
    </w:p>
    <w:p w14:paraId="5EB86585" w14:textId="1970F57C" w:rsidR="00383A64" w:rsidRDefault="006470CE" w:rsidP="00B84950">
      <w:pPr>
        <w:spacing w:line="480" w:lineRule="auto"/>
        <w:outlineLvl w:val="1"/>
        <w:rPr>
          <w:color w:val="000000" w:themeColor="text1"/>
        </w:rPr>
      </w:pPr>
      <w:r w:rsidRPr="00616930">
        <w:rPr>
          <w:color w:val="000000" w:themeColor="text1"/>
        </w:rPr>
        <w:tab/>
        <w:t xml:space="preserve">High post-release mortality and moderate to high rates of </w:t>
      </w:r>
      <w:r w:rsidR="006B427A">
        <w:rPr>
          <w:color w:val="000000" w:themeColor="text1"/>
        </w:rPr>
        <w:t>single station residency</w:t>
      </w:r>
      <w:r w:rsidRPr="00616930">
        <w:rPr>
          <w:color w:val="000000" w:themeColor="text1"/>
        </w:rPr>
        <w:t xml:space="preserve"> observed in tagged </w:t>
      </w:r>
      <w:r w:rsidR="00744800">
        <w:rPr>
          <w:color w:val="000000" w:themeColor="text1"/>
        </w:rPr>
        <w:t>fish</w:t>
      </w:r>
      <w:r w:rsidRPr="00616930">
        <w:rPr>
          <w:color w:val="000000" w:themeColor="text1"/>
        </w:rPr>
        <w:t xml:space="preserve"> make determining tag status </w:t>
      </w:r>
      <w:r w:rsidR="00744800">
        <w:rPr>
          <w:color w:val="000000" w:themeColor="text1"/>
        </w:rPr>
        <w:t>non-trivial. Simply, it</w:t>
      </w:r>
      <w:r w:rsidRPr="00616930">
        <w:rPr>
          <w:color w:val="000000" w:themeColor="text1"/>
        </w:rPr>
        <w:t xml:space="preserve"> is difficult to be certain</w:t>
      </w:r>
      <w:r w:rsidR="00744800">
        <w:rPr>
          <w:color w:val="000000" w:themeColor="text1"/>
        </w:rPr>
        <w:t xml:space="preserve"> whether a tagged fish has died</w:t>
      </w:r>
      <w:r w:rsidRPr="00616930">
        <w:rPr>
          <w:color w:val="000000" w:themeColor="text1"/>
        </w:rPr>
        <w:t xml:space="preserve"> or simply </w:t>
      </w:r>
      <w:r w:rsidR="00B42AF5">
        <w:rPr>
          <w:color w:val="000000" w:themeColor="text1"/>
        </w:rPr>
        <w:t>did</w:t>
      </w:r>
      <w:r w:rsidRPr="00616930">
        <w:rPr>
          <w:color w:val="000000" w:themeColor="text1"/>
        </w:rPr>
        <w:t xml:space="preserve"> not move very far. An algorithmic process was developed to determine the status of fish detected on the receiver </w:t>
      </w:r>
      <w:r w:rsidR="00D154B2">
        <w:rPr>
          <w:color w:val="000000" w:themeColor="text1"/>
        </w:rPr>
        <w:t xml:space="preserve">based on </w:t>
      </w:r>
      <w:r w:rsidR="000C4AFB">
        <w:rPr>
          <w:color w:val="000000" w:themeColor="text1"/>
        </w:rPr>
        <w:t>features</w:t>
      </w:r>
      <w:r w:rsidR="00D154B2">
        <w:rPr>
          <w:color w:val="000000" w:themeColor="text1"/>
        </w:rPr>
        <w:t xml:space="preserve"> of their tracks </w:t>
      </w:r>
      <w:r w:rsidR="00DA7C4B">
        <w:rPr>
          <w:color w:val="000000" w:themeColor="text1"/>
        </w:rPr>
        <w:t xml:space="preserve">(Figure 3). </w:t>
      </w:r>
      <w:r w:rsidR="00105A79">
        <w:rPr>
          <w:color w:val="000000" w:themeColor="text1"/>
        </w:rPr>
        <w:t>Using this method, t</w:t>
      </w:r>
      <w:r w:rsidR="00105A79" w:rsidRPr="00616930">
        <w:rPr>
          <w:color w:val="000000" w:themeColor="text1"/>
        </w:rPr>
        <w:t xml:space="preserve">racks </w:t>
      </w:r>
      <w:r w:rsidR="00105A79">
        <w:rPr>
          <w:color w:val="000000" w:themeColor="text1"/>
        </w:rPr>
        <w:t>from</w:t>
      </w:r>
      <w:r w:rsidR="00105A79" w:rsidRPr="00616930">
        <w:rPr>
          <w:color w:val="000000" w:themeColor="text1"/>
        </w:rPr>
        <w:t xml:space="preserve"> </w:t>
      </w:r>
      <w:r w:rsidR="00105A79">
        <w:rPr>
          <w:color w:val="000000" w:themeColor="text1"/>
        </w:rPr>
        <w:t xml:space="preserve">each </w:t>
      </w:r>
      <w:r w:rsidR="00105A79" w:rsidRPr="00616930">
        <w:rPr>
          <w:color w:val="000000" w:themeColor="text1"/>
        </w:rPr>
        <w:t xml:space="preserve">tagged fish </w:t>
      </w:r>
      <w:r w:rsidR="00105A79">
        <w:rPr>
          <w:color w:val="000000" w:themeColor="text1"/>
        </w:rPr>
        <w:t>were</w:t>
      </w:r>
      <w:r w:rsidR="00105A79" w:rsidRPr="00616930">
        <w:rPr>
          <w:color w:val="000000" w:themeColor="text1"/>
        </w:rPr>
        <w:t xml:space="preserve"> assigned to one of three categories: expired tracks from fish that are deceased, valid tracks from fish believed</w:t>
      </w:r>
      <w:r w:rsidR="00105A79">
        <w:rPr>
          <w:color w:val="000000" w:themeColor="text1"/>
        </w:rPr>
        <w:t xml:space="preserve"> to be alive, and u</w:t>
      </w:r>
      <w:r w:rsidR="00105A79" w:rsidRPr="00616930">
        <w:rPr>
          <w:color w:val="000000" w:themeColor="text1"/>
        </w:rPr>
        <w:t xml:space="preserve">ncertain tracks in which a track </w:t>
      </w:r>
      <w:r w:rsidR="00105A79">
        <w:rPr>
          <w:color w:val="000000" w:themeColor="text1"/>
        </w:rPr>
        <w:t>could not</w:t>
      </w:r>
      <w:r w:rsidR="00105A79" w:rsidRPr="00616930">
        <w:rPr>
          <w:color w:val="000000" w:themeColor="text1"/>
        </w:rPr>
        <w:t xml:space="preserve"> be determined. </w:t>
      </w:r>
      <w:r w:rsidR="00383A64">
        <w:rPr>
          <w:color w:val="000000" w:themeColor="text1"/>
        </w:rPr>
        <w:t>Following classification, researchers reviewed records of each tag following classification and made adjustments to assigned status where appropriate</w:t>
      </w:r>
      <w:r w:rsidR="008944CA">
        <w:rPr>
          <w:color w:val="000000" w:themeColor="text1"/>
        </w:rPr>
        <w:t xml:space="preserve">. </w:t>
      </w:r>
    </w:p>
    <w:p w14:paraId="34D6A988" w14:textId="13987916" w:rsidR="00062B67" w:rsidRDefault="00062B67" w:rsidP="005B437F">
      <w:pPr>
        <w:spacing w:line="480" w:lineRule="auto"/>
        <w:ind w:firstLine="720"/>
        <w:outlineLvl w:val="1"/>
        <w:rPr>
          <w:color w:val="000000" w:themeColor="text1"/>
        </w:rPr>
      </w:pPr>
      <w:r>
        <w:rPr>
          <w:color w:val="000000" w:themeColor="text1"/>
        </w:rPr>
        <w:t xml:space="preserve">In addition to </w:t>
      </w:r>
      <w:r w:rsidR="005E579A">
        <w:rPr>
          <w:color w:val="000000" w:themeColor="text1"/>
        </w:rPr>
        <w:t xml:space="preserve">tagging </w:t>
      </w:r>
      <w:r>
        <w:rPr>
          <w:color w:val="000000" w:themeColor="text1"/>
        </w:rPr>
        <w:t xml:space="preserve">opakapaka, </w:t>
      </w:r>
      <w:r w:rsidR="005E579A">
        <w:rPr>
          <w:color w:val="000000" w:themeColor="text1"/>
        </w:rPr>
        <w:t xml:space="preserve">several predator species were tagged in </w:t>
      </w:r>
      <w:r w:rsidR="005B437F">
        <w:rPr>
          <w:color w:val="000000" w:themeColor="text1"/>
        </w:rPr>
        <w:t>the course of this study</w:t>
      </w:r>
      <w:r w:rsidR="005E579A">
        <w:rPr>
          <w:color w:val="000000" w:themeColor="text1"/>
        </w:rPr>
        <w:t xml:space="preserve"> to assist in differentiating between tracks of fish thought to be alive and opakapaka that had been predated. In total</w:t>
      </w:r>
      <w:r w:rsidR="005B437F">
        <w:rPr>
          <w:color w:val="000000" w:themeColor="text1"/>
        </w:rPr>
        <w:t xml:space="preserve"> </w:t>
      </w:r>
      <w:r w:rsidR="00D30A0E">
        <w:rPr>
          <w:color w:val="000000" w:themeColor="text1"/>
        </w:rPr>
        <w:t>8</w:t>
      </w:r>
      <w:r w:rsidR="005B437F">
        <w:rPr>
          <w:color w:val="000000" w:themeColor="text1"/>
        </w:rPr>
        <w:t xml:space="preserve"> sandbar sharks (</w:t>
      </w:r>
      <w:proofErr w:type="spellStart"/>
      <w:r w:rsidR="005B437F" w:rsidRPr="005B437F">
        <w:rPr>
          <w:i/>
          <w:iCs/>
          <w:color w:val="000000" w:themeColor="text1"/>
        </w:rPr>
        <w:t>Carcharhinus</w:t>
      </w:r>
      <w:proofErr w:type="spellEnd"/>
      <w:r w:rsidR="005B437F" w:rsidRPr="005B437F">
        <w:rPr>
          <w:i/>
          <w:iCs/>
          <w:color w:val="000000" w:themeColor="text1"/>
        </w:rPr>
        <w:t xml:space="preserve"> </w:t>
      </w:r>
      <w:proofErr w:type="spellStart"/>
      <w:r w:rsidR="005B437F" w:rsidRPr="005B437F">
        <w:rPr>
          <w:i/>
          <w:iCs/>
          <w:color w:val="000000" w:themeColor="text1"/>
        </w:rPr>
        <w:t>plumbeus</w:t>
      </w:r>
      <w:proofErr w:type="spellEnd"/>
      <w:r w:rsidR="005B437F">
        <w:rPr>
          <w:iCs/>
          <w:color w:val="000000" w:themeColor="text1"/>
        </w:rPr>
        <w:t>)</w:t>
      </w:r>
      <w:r w:rsidR="005B437F">
        <w:rPr>
          <w:color w:val="000000" w:themeColor="text1"/>
        </w:rPr>
        <w:t>, one silky shark (</w:t>
      </w:r>
      <w:proofErr w:type="spellStart"/>
      <w:r w:rsidR="005B437F" w:rsidRPr="005B437F">
        <w:rPr>
          <w:i/>
          <w:color w:val="000000" w:themeColor="text1"/>
        </w:rPr>
        <w:t>Carcharhinus</w:t>
      </w:r>
      <w:proofErr w:type="spellEnd"/>
      <w:r w:rsidR="005B437F" w:rsidRPr="005B437F">
        <w:rPr>
          <w:color w:val="000000" w:themeColor="text1"/>
        </w:rPr>
        <w:t xml:space="preserve"> </w:t>
      </w:r>
      <w:proofErr w:type="spellStart"/>
      <w:r w:rsidR="005B437F" w:rsidRPr="005B437F">
        <w:rPr>
          <w:i/>
          <w:color w:val="000000" w:themeColor="text1"/>
        </w:rPr>
        <w:t>falciformis</w:t>
      </w:r>
      <w:proofErr w:type="spellEnd"/>
      <w:r w:rsidR="005B437F">
        <w:rPr>
          <w:color w:val="000000" w:themeColor="text1"/>
        </w:rPr>
        <w:t>), and one Galapagos shark (</w:t>
      </w:r>
      <w:proofErr w:type="spellStart"/>
      <w:r w:rsidR="005B437F">
        <w:rPr>
          <w:i/>
          <w:color w:val="000000" w:themeColor="text1"/>
        </w:rPr>
        <w:t>Carcharhinus</w:t>
      </w:r>
      <w:proofErr w:type="spellEnd"/>
      <w:r w:rsidR="005B437F">
        <w:rPr>
          <w:i/>
          <w:color w:val="000000" w:themeColor="text1"/>
        </w:rPr>
        <w:t xml:space="preserve"> </w:t>
      </w:r>
      <w:proofErr w:type="spellStart"/>
      <w:r w:rsidR="005B437F">
        <w:rPr>
          <w:i/>
          <w:color w:val="000000" w:themeColor="text1"/>
        </w:rPr>
        <w:t>galapagensis</w:t>
      </w:r>
      <w:proofErr w:type="spellEnd"/>
      <w:r w:rsidR="00D30A0E">
        <w:rPr>
          <w:color w:val="000000" w:themeColor="text1"/>
        </w:rPr>
        <w:t>) were detected on the receiver array during the analysis period</w:t>
      </w:r>
      <w:r w:rsidR="005E579A">
        <w:rPr>
          <w:color w:val="000000" w:themeColor="text1"/>
        </w:rPr>
        <w:t xml:space="preserve">. </w:t>
      </w:r>
      <w:r>
        <w:rPr>
          <w:color w:val="000000" w:themeColor="text1"/>
        </w:rPr>
        <w:t>Predator tracks were characterized by frequent movement between stations</w:t>
      </w:r>
      <w:r w:rsidR="001D645F">
        <w:rPr>
          <w:color w:val="000000" w:themeColor="text1"/>
        </w:rPr>
        <w:t xml:space="preserve"> (mean movements per predator per day: 10.82 standard deviation (s.d.) = 14.65)</w:t>
      </w:r>
      <w:r w:rsidR="005E579A">
        <w:rPr>
          <w:color w:val="000000" w:themeColor="text1"/>
        </w:rPr>
        <w:t>, detection at multiple stations in a single day</w:t>
      </w:r>
      <w:r w:rsidR="00254737">
        <w:rPr>
          <w:color w:val="000000" w:themeColor="text1"/>
        </w:rPr>
        <w:t xml:space="preserve"> (</w:t>
      </w:r>
      <w:r w:rsidR="00673F1E">
        <w:rPr>
          <w:color w:val="000000" w:themeColor="text1"/>
        </w:rPr>
        <w:t>mean</w:t>
      </w:r>
      <w:r w:rsidR="001D645F">
        <w:rPr>
          <w:color w:val="000000" w:themeColor="text1"/>
        </w:rPr>
        <w:t xml:space="preserve"> stations detected per predator per day</w:t>
      </w:r>
      <w:r w:rsidR="00673F1E">
        <w:rPr>
          <w:color w:val="000000" w:themeColor="text1"/>
        </w:rPr>
        <w:t>: 3.5, s.d</w:t>
      </w:r>
      <w:r w:rsidR="001D645F">
        <w:rPr>
          <w:color w:val="000000" w:themeColor="text1"/>
        </w:rPr>
        <w:t>.</w:t>
      </w:r>
      <w:r w:rsidR="00673F1E">
        <w:rPr>
          <w:color w:val="000000" w:themeColor="text1"/>
        </w:rPr>
        <w:t xml:space="preserve"> = 1.7)</w:t>
      </w:r>
      <w:r w:rsidR="005E579A">
        <w:rPr>
          <w:color w:val="000000" w:themeColor="text1"/>
        </w:rPr>
        <w:t>,</w:t>
      </w:r>
      <w:r>
        <w:rPr>
          <w:color w:val="000000" w:themeColor="text1"/>
        </w:rPr>
        <w:t xml:space="preserve"> and movement over large distances</w:t>
      </w:r>
      <w:r w:rsidR="001D645F">
        <w:rPr>
          <w:color w:val="000000" w:themeColor="text1"/>
        </w:rPr>
        <w:t xml:space="preserve"> (mean linear home range = </w:t>
      </w:r>
      <w:r w:rsidR="004812CC">
        <w:rPr>
          <w:color w:val="000000" w:themeColor="text1"/>
        </w:rPr>
        <w:t>17.27, s.d. = 7.17)</w:t>
      </w:r>
      <w:r>
        <w:rPr>
          <w:color w:val="000000" w:themeColor="text1"/>
        </w:rPr>
        <w:t>.</w:t>
      </w:r>
      <w:r w:rsidR="00383A64">
        <w:rPr>
          <w:color w:val="000000" w:themeColor="text1"/>
        </w:rPr>
        <w:t xml:space="preserve"> </w:t>
      </w:r>
      <w:r w:rsidR="00AA2352" w:rsidRPr="00616930">
        <w:rPr>
          <w:color w:val="000000" w:themeColor="text1"/>
        </w:rPr>
        <w:t xml:space="preserve">Tags belonging to fish consumed by predators </w:t>
      </w:r>
      <w:r w:rsidR="004812CC">
        <w:rPr>
          <w:color w:val="000000" w:themeColor="text1"/>
        </w:rPr>
        <w:t>exhibited similar detection patterns for a period of 1-14 days post-tagging</w:t>
      </w:r>
      <w:r w:rsidR="00AA2352" w:rsidRPr="00616930">
        <w:rPr>
          <w:color w:val="000000" w:themeColor="text1"/>
        </w:rPr>
        <w:t xml:space="preserve"> </w:t>
      </w:r>
      <w:r w:rsidR="005E579A">
        <w:rPr>
          <w:color w:val="000000" w:themeColor="text1"/>
        </w:rPr>
        <w:t xml:space="preserve">followed by cessation of </w:t>
      </w:r>
      <w:r w:rsidR="004812CC">
        <w:rPr>
          <w:color w:val="000000" w:themeColor="text1"/>
        </w:rPr>
        <w:t>movement. This is thought to correspond to the time when the tagged fish was in the stomach of a predator and the predator subsequently passing the tag</w:t>
      </w:r>
      <w:r w:rsidR="005E579A">
        <w:rPr>
          <w:color w:val="000000" w:themeColor="text1"/>
        </w:rPr>
        <w:t xml:space="preserve">. </w:t>
      </w:r>
      <w:r w:rsidR="00AA2352" w:rsidRPr="00616930">
        <w:rPr>
          <w:color w:val="000000" w:themeColor="text1"/>
        </w:rPr>
        <w:t xml:space="preserve">Predation/mortality status could not be determined for tags </w:t>
      </w:r>
      <w:r w:rsidR="008944CA">
        <w:rPr>
          <w:color w:val="000000" w:themeColor="text1"/>
        </w:rPr>
        <w:t>with a time at liberty</w:t>
      </w:r>
      <w:r w:rsidR="00AA2352">
        <w:rPr>
          <w:color w:val="000000" w:themeColor="text1"/>
        </w:rPr>
        <w:t xml:space="preserve"> less than 14-</w:t>
      </w:r>
      <w:r w:rsidR="00AA2352" w:rsidRPr="00616930">
        <w:rPr>
          <w:color w:val="000000" w:themeColor="text1"/>
        </w:rPr>
        <w:t>days.</w:t>
      </w:r>
      <w:r w:rsidR="00903429">
        <w:rPr>
          <w:color w:val="000000" w:themeColor="text1"/>
        </w:rPr>
        <w:t xml:space="preserve"> </w:t>
      </w:r>
    </w:p>
    <w:p w14:paraId="72090565" w14:textId="48A2D707" w:rsidR="006470CE" w:rsidRPr="005B437F" w:rsidRDefault="005A1A23" w:rsidP="005B437F">
      <w:pPr>
        <w:spacing w:line="480" w:lineRule="auto"/>
        <w:ind w:firstLine="720"/>
        <w:outlineLvl w:val="1"/>
        <w:rPr>
          <w:color w:val="000000" w:themeColor="text1"/>
        </w:rPr>
      </w:pPr>
      <w:r>
        <w:rPr>
          <w:color w:val="000000" w:themeColor="text1"/>
        </w:rPr>
        <w:lastRenderedPageBreak/>
        <w:t xml:space="preserve">Further classification was based on vertical and horizontal movement. </w:t>
      </w:r>
      <w:r w:rsidR="00AA2352" w:rsidRPr="00616930">
        <w:rPr>
          <w:color w:val="000000" w:themeColor="text1"/>
        </w:rPr>
        <w:t>Range testing indicated that under the optimal conditions, tag transmissions could be detected by receivers up to</w:t>
      </w:r>
      <w:r w:rsidR="00AA2352">
        <w:rPr>
          <w:color w:val="000000" w:themeColor="text1"/>
        </w:rPr>
        <w:t xml:space="preserve"> a distance of</w:t>
      </w:r>
      <w:r w:rsidR="00AA2352" w:rsidRPr="00616930">
        <w:rPr>
          <w:color w:val="000000" w:themeColor="text1"/>
        </w:rPr>
        <w:t xml:space="preserve"> 1000</w:t>
      </w:r>
      <w:r>
        <w:rPr>
          <w:color w:val="000000" w:themeColor="text1"/>
        </w:rPr>
        <w:t>-</w:t>
      </w:r>
      <w:r w:rsidR="00AA2352" w:rsidRPr="00616930">
        <w:rPr>
          <w:color w:val="000000" w:themeColor="text1"/>
        </w:rPr>
        <w:t xml:space="preserve">m, fish </w:t>
      </w:r>
      <w:r w:rsidR="00AA2352">
        <w:rPr>
          <w:color w:val="000000" w:themeColor="text1"/>
        </w:rPr>
        <w:t>with tracks that moved</w:t>
      </w:r>
      <w:r w:rsidR="00AA2352" w:rsidRPr="00616930">
        <w:rPr>
          <w:color w:val="000000" w:themeColor="text1"/>
        </w:rPr>
        <w:t xml:space="preserve"> between </w:t>
      </w:r>
      <w:r w:rsidR="00AA2352">
        <w:rPr>
          <w:color w:val="000000" w:themeColor="text1"/>
        </w:rPr>
        <w:t xml:space="preserve">two </w:t>
      </w:r>
      <w:r w:rsidR="00AA2352" w:rsidRPr="00616930">
        <w:rPr>
          <w:color w:val="000000" w:themeColor="text1"/>
        </w:rPr>
        <w:t>stations separated by more than 2000</w:t>
      </w:r>
      <w:r w:rsidR="00A07E47">
        <w:rPr>
          <w:color w:val="000000" w:themeColor="text1"/>
        </w:rPr>
        <w:t xml:space="preserve">-m </w:t>
      </w:r>
      <w:r w:rsidR="00AA2352">
        <w:rPr>
          <w:color w:val="000000" w:themeColor="text1"/>
        </w:rPr>
        <w:t>after the 14</w:t>
      </w:r>
      <w:r w:rsidR="00AA2352" w:rsidRPr="00AA2352">
        <w:rPr>
          <w:color w:val="000000" w:themeColor="text1"/>
          <w:vertAlign w:val="superscript"/>
        </w:rPr>
        <w:t>th</w:t>
      </w:r>
      <w:r>
        <w:rPr>
          <w:color w:val="000000" w:themeColor="text1"/>
        </w:rPr>
        <w:t xml:space="preserve"> </w:t>
      </w:r>
      <w:r w:rsidR="00AA2352">
        <w:rPr>
          <w:color w:val="000000" w:themeColor="text1"/>
        </w:rPr>
        <w:t>day</w:t>
      </w:r>
      <w:r w:rsidR="008944CA">
        <w:rPr>
          <w:color w:val="000000" w:themeColor="text1"/>
        </w:rPr>
        <w:t xml:space="preserve"> post-tagging</w:t>
      </w:r>
      <w:r w:rsidR="00AA2352">
        <w:rPr>
          <w:color w:val="000000" w:themeColor="text1"/>
        </w:rPr>
        <w:t xml:space="preserve"> </w:t>
      </w:r>
      <w:r w:rsidR="00AA2352" w:rsidRPr="00616930">
        <w:rPr>
          <w:color w:val="000000" w:themeColor="text1"/>
        </w:rPr>
        <w:t xml:space="preserve">were considered valid. If no movement </w:t>
      </w:r>
      <w:r w:rsidR="00AA2352">
        <w:rPr>
          <w:color w:val="000000" w:themeColor="text1"/>
        </w:rPr>
        <w:t xml:space="preserve">was observed </w:t>
      </w:r>
      <w:r w:rsidR="00AA2352" w:rsidRPr="00616930">
        <w:rPr>
          <w:color w:val="000000" w:themeColor="text1"/>
        </w:rPr>
        <w:t>between</w:t>
      </w:r>
      <w:r w:rsidR="00AA2352">
        <w:rPr>
          <w:color w:val="000000" w:themeColor="text1"/>
        </w:rPr>
        <w:t xml:space="preserve"> stations </w:t>
      </w:r>
      <w:r w:rsidR="00A55F38">
        <w:rPr>
          <w:color w:val="000000" w:themeColor="text1"/>
        </w:rPr>
        <w:t>following the</w:t>
      </w:r>
      <w:r w:rsidR="008204F1">
        <w:rPr>
          <w:color w:val="000000" w:themeColor="text1"/>
        </w:rPr>
        <w:t xml:space="preserve"> 14</w:t>
      </w:r>
      <w:r w:rsidR="008204F1" w:rsidRPr="008204F1">
        <w:rPr>
          <w:color w:val="000000" w:themeColor="text1"/>
          <w:vertAlign w:val="superscript"/>
        </w:rPr>
        <w:t>th</w:t>
      </w:r>
      <w:r>
        <w:rPr>
          <w:color w:val="000000" w:themeColor="text1"/>
        </w:rPr>
        <w:t xml:space="preserve"> </w:t>
      </w:r>
      <w:r w:rsidR="008204F1">
        <w:rPr>
          <w:color w:val="000000" w:themeColor="text1"/>
        </w:rPr>
        <w:t>day</w:t>
      </w:r>
      <w:r w:rsidR="00AA2352" w:rsidRPr="00616930">
        <w:rPr>
          <w:color w:val="000000" w:themeColor="text1"/>
        </w:rPr>
        <w:t xml:space="preserve">, </w:t>
      </w:r>
      <w:r w:rsidR="008204F1">
        <w:rPr>
          <w:color w:val="000000" w:themeColor="text1"/>
        </w:rPr>
        <w:t xml:space="preserve">a </w:t>
      </w:r>
      <w:r w:rsidR="00AA2352" w:rsidRPr="00616930">
        <w:rPr>
          <w:color w:val="000000" w:themeColor="text1"/>
        </w:rPr>
        <w:t xml:space="preserve">valid </w:t>
      </w:r>
      <w:r w:rsidR="008204F1">
        <w:rPr>
          <w:color w:val="000000" w:themeColor="text1"/>
        </w:rPr>
        <w:t>status was assigned to tracks from individuals with depth-sensing tags where vertical movement range exceeded</w:t>
      </w:r>
      <w:r w:rsidR="00AA2352" w:rsidRPr="00616930">
        <w:rPr>
          <w:color w:val="000000" w:themeColor="text1"/>
        </w:rPr>
        <w:t xml:space="preserve"> 10</w:t>
      </w:r>
      <w:r w:rsidR="00A07E47">
        <w:rPr>
          <w:color w:val="000000" w:themeColor="text1"/>
        </w:rPr>
        <w:t xml:space="preserve">-m </w:t>
      </w:r>
      <w:r w:rsidR="008204F1">
        <w:rPr>
          <w:color w:val="000000" w:themeColor="text1"/>
        </w:rPr>
        <w:t>after day 14</w:t>
      </w:r>
      <w:r w:rsidR="00AA2352" w:rsidRPr="00616930">
        <w:rPr>
          <w:color w:val="000000" w:themeColor="text1"/>
        </w:rPr>
        <w:t>. This threshold was selected as it is greater than the maximum fluctuation in depth that could be explained by tidal changes</w:t>
      </w:r>
      <w:r w:rsidR="004F55B4">
        <w:rPr>
          <w:color w:val="000000" w:themeColor="text1"/>
        </w:rPr>
        <w:t xml:space="preserve"> alone</w:t>
      </w:r>
      <w:r w:rsidR="00AA2352" w:rsidRPr="00616930">
        <w:rPr>
          <w:color w:val="000000" w:themeColor="text1"/>
        </w:rPr>
        <w:t xml:space="preserve">. Tags lacking depth sensors that did not move after 14 days were classified as dead if they </w:t>
      </w:r>
      <w:r w:rsidR="006270AF">
        <w:rPr>
          <w:color w:val="000000" w:themeColor="text1"/>
        </w:rPr>
        <w:t>had a strong</w:t>
      </w:r>
      <w:r w:rsidR="001F0098">
        <w:rPr>
          <w:color w:val="000000" w:themeColor="text1"/>
        </w:rPr>
        <w:t xml:space="preserve"> shark-like</w:t>
      </w:r>
      <w:r w:rsidR="006270AF">
        <w:rPr>
          <w:color w:val="000000" w:themeColor="text1"/>
        </w:rPr>
        <w:t xml:space="preserve"> movement signal, defined as detection</w:t>
      </w:r>
      <w:r w:rsidR="00AA2352" w:rsidRPr="00616930">
        <w:rPr>
          <w:color w:val="000000" w:themeColor="text1"/>
        </w:rPr>
        <w:t xml:space="preserve"> at 4 or more stations during the </w:t>
      </w:r>
      <w:r w:rsidR="006270AF">
        <w:rPr>
          <w:color w:val="000000" w:themeColor="text1"/>
        </w:rPr>
        <w:t>first 14 days post-</w:t>
      </w:r>
      <w:r w:rsidR="00AA2352" w:rsidRPr="00616930">
        <w:rPr>
          <w:color w:val="000000" w:themeColor="text1"/>
        </w:rPr>
        <w:t>tagging. The status of tags detected at fewer than 4 stations during the 2-week period following tagging was uncertain. Visual inspection of tracks belonging to these tags were indistinguishable from stationary tags belonging to fish that were known to be dead as well as resembling highly resident fish that were known to be alive from depth records.</w:t>
      </w:r>
      <w:r w:rsidR="006470CE" w:rsidRPr="00616930">
        <w:rPr>
          <w:color w:val="000000" w:themeColor="text1"/>
        </w:rPr>
        <w:t xml:space="preserve"> This last group likely includes </w:t>
      </w:r>
      <w:r w:rsidR="00DC7941">
        <w:rPr>
          <w:color w:val="000000" w:themeColor="text1"/>
        </w:rPr>
        <w:t xml:space="preserve">a mixture of </w:t>
      </w:r>
      <w:r w:rsidR="006470CE" w:rsidRPr="00616930">
        <w:rPr>
          <w:color w:val="000000" w:themeColor="text1"/>
        </w:rPr>
        <w:t xml:space="preserve">both valid </w:t>
      </w:r>
      <w:r w:rsidR="00DC7941">
        <w:rPr>
          <w:color w:val="000000" w:themeColor="text1"/>
        </w:rPr>
        <w:t xml:space="preserve">tracks from </w:t>
      </w:r>
      <w:r w:rsidR="006470CE" w:rsidRPr="00616930">
        <w:rPr>
          <w:color w:val="000000" w:themeColor="text1"/>
        </w:rPr>
        <w:t xml:space="preserve">highly resident fish </w:t>
      </w:r>
      <w:r w:rsidR="00DC7941">
        <w:rPr>
          <w:color w:val="000000" w:themeColor="text1"/>
        </w:rPr>
        <w:t xml:space="preserve">that were </w:t>
      </w:r>
      <w:r w:rsidR="006470CE" w:rsidRPr="00616930">
        <w:rPr>
          <w:color w:val="000000" w:themeColor="text1"/>
        </w:rPr>
        <w:t>detected consistent</w:t>
      </w:r>
      <w:r w:rsidR="00DC7941">
        <w:rPr>
          <w:color w:val="000000" w:themeColor="text1"/>
        </w:rPr>
        <w:t>ly at a single receiver and</w:t>
      </w:r>
      <w:r w:rsidR="006470CE" w:rsidRPr="00616930">
        <w:rPr>
          <w:color w:val="000000" w:themeColor="text1"/>
        </w:rPr>
        <w:t xml:space="preserve"> detections of stationary tags belonging to fish</w:t>
      </w:r>
      <w:r w:rsidR="00357533">
        <w:rPr>
          <w:color w:val="000000" w:themeColor="text1"/>
        </w:rPr>
        <w:t xml:space="preserve"> that expired</w:t>
      </w:r>
      <w:r>
        <w:rPr>
          <w:color w:val="000000" w:themeColor="text1"/>
        </w:rPr>
        <w:t xml:space="preserve"> after they were tagged</w:t>
      </w:r>
      <w:r w:rsidR="006470CE" w:rsidRPr="00616930">
        <w:rPr>
          <w:color w:val="000000" w:themeColor="text1"/>
        </w:rPr>
        <w:t xml:space="preserve">. </w:t>
      </w:r>
    </w:p>
    <w:p w14:paraId="33D662ED" w14:textId="7047B961" w:rsidR="006470CE" w:rsidRPr="00616930" w:rsidRDefault="006470CE" w:rsidP="00B84950">
      <w:pPr>
        <w:spacing w:line="480" w:lineRule="auto"/>
        <w:outlineLvl w:val="1"/>
        <w:rPr>
          <w:color w:val="000000" w:themeColor="text1"/>
        </w:rPr>
      </w:pPr>
      <w:r w:rsidRPr="00616930">
        <w:rPr>
          <w:color w:val="000000" w:themeColor="text1"/>
        </w:rPr>
        <w:tab/>
      </w:r>
    </w:p>
    <w:p w14:paraId="0A9FBD05" w14:textId="6FF4A010" w:rsidR="006470CE" w:rsidRPr="00616930" w:rsidRDefault="006470CE" w:rsidP="00B84950">
      <w:pPr>
        <w:spacing w:line="480" w:lineRule="auto"/>
        <w:outlineLvl w:val="1"/>
        <w:rPr>
          <w:i/>
          <w:color w:val="000000" w:themeColor="text1"/>
        </w:rPr>
      </w:pPr>
      <w:r w:rsidRPr="00616930">
        <w:rPr>
          <w:i/>
          <w:color w:val="000000" w:themeColor="text1"/>
        </w:rPr>
        <w:t>Testing for size selective survivorship bias</w:t>
      </w:r>
    </w:p>
    <w:p w14:paraId="4518DB17" w14:textId="3BED1BA0" w:rsidR="006470CE" w:rsidRPr="00616930" w:rsidRDefault="006470CE" w:rsidP="00B84950">
      <w:pPr>
        <w:spacing w:line="480" w:lineRule="auto"/>
      </w:pPr>
      <w:r w:rsidRPr="00616930">
        <w:t xml:space="preserve">Correlation between </w:t>
      </w:r>
      <w:r w:rsidR="001F0098">
        <w:t>body size</w:t>
      </w:r>
      <w:r w:rsidRPr="00616930">
        <w:t xml:space="preserve"> and survivorship outcome for </w:t>
      </w:r>
      <w:r w:rsidR="00F347C5">
        <w:t xml:space="preserve">tagged opakapaka </w:t>
      </w:r>
      <w:r w:rsidRPr="00616930">
        <w:t>was tested by comparing the distribution of fork lengths from fish with valid tracks to the total population</w:t>
      </w:r>
      <w:r w:rsidR="001F0098">
        <w:t xml:space="preserve"> of tagged</w:t>
      </w:r>
      <w:r w:rsidRPr="00616930">
        <w:t xml:space="preserve"> fish. A subset of fork lengths equal in number to the fish with valid tracks </w:t>
      </w:r>
      <w:r w:rsidR="001F0098">
        <w:t>was</w:t>
      </w:r>
      <w:r w:rsidRPr="00616930">
        <w:t xml:space="preserve"> selected at random from the total population of fork lengths without replacement. The mean and standard deviation of fork length were </w:t>
      </w:r>
      <w:r w:rsidR="00766C8F" w:rsidRPr="00616930">
        <w:t>calculated,</w:t>
      </w:r>
      <w:r w:rsidRPr="00616930">
        <w:t xml:space="preserve"> and the process was repeated 10,000 </w:t>
      </w:r>
      <w:r w:rsidR="00B877B0">
        <w:t>times</w:t>
      </w:r>
      <w:r w:rsidRPr="00616930">
        <w:t xml:space="preserve">. These </w:t>
      </w:r>
      <w:r w:rsidRPr="00616930">
        <w:lastRenderedPageBreak/>
        <w:t>summary statistics were used to calculate confidence intervals to compare the surviving o</w:t>
      </w:r>
      <w:r w:rsidR="00F347C5">
        <w:t>pakapaka with</w:t>
      </w:r>
      <w:r w:rsidRPr="00616930">
        <w:t xml:space="preserve"> all fish that were tagged. </w:t>
      </w:r>
    </w:p>
    <w:p w14:paraId="38EFA4AD" w14:textId="229CB4F1" w:rsidR="006470CE" w:rsidRDefault="006470CE" w:rsidP="00B84950">
      <w:pPr>
        <w:spacing w:line="480" w:lineRule="auto"/>
        <w:outlineLvl w:val="1"/>
        <w:rPr>
          <w:color w:val="000000" w:themeColor="text1"/>
        </w:rPr>
      </w:pPr>
    </w:p>
    <w:p w14:paraId="70D6529F" w14:textId="6F47BABD" w:rsidR="00520DD2" w:rsidRDefault="00D87494" w:rsidP="00B84950">
      <w:pPr>
        <w:spacing w:line="480" w:lineRule="auto"/>
        <w:outlineLvl w:val="1"/>
        <w:rPr>
          <w:i/>
          <w:color w:val="000000" w:themeColor="text1"/>
        </w:rPr>
      </w:pPr>
      <w:r>
        <w:rPr>
          <w:i/>
          <w:color w:val="000000" w:themeColor="text1"/>
        </w:rPr>
        <w:t>Calculating Individual Home Range</w:t>
      </w:r>
    </w:p>
    <w:p w14:paraId="522E2CBB" w14:textId="36D007CF" w:rsidR="00D87494" w:rsidRPr="009216CC" w:rsidRDefault="00DA18CA" w:rsidP="00D87494">
      <w:pPr>
        <w:spacing w:line="480" w:lineRule="auto"/>
        <w:rPr>
          <w:color w:val="000000" w:themeColor="text1"/>
        </w:rPr>
      </w:pPr>
      <w:r w:rsidRPr="009216CC">
        <w:rPr>
          <w:color w:val="000000" w:themeColor="text1"/>
        </w:rPr>
        <w:t xml:space="preserve">A linear home range estimator, referred to as the maximum movement distance observed, was used to calculate the home range size for each individual based on their known location from detection records. </w:t>
      </w:r>
      <w:r w:rsidR="00CF6337" w:rsidRPr="009216CC">
        <w:rPr>
          <w:color w:val="000000" w:themeColor="text1"/>
        </w:rPr>
        <w:t xml:space="preserve">A number of methods for quantifying animal space use from telemetry data have been proposed and home range estimates may vary depending on the telemetry technology and method used to estimate space use </w:t>
      </w:r>
      <w:r w:rsidR="00CF6337"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id":"ITEM-2","itemData":{"DOI":"10.1111/j.1365-2656.2006.01164.x","author":[{"dropping-particle":"","family":"Gantz","given":"Alberto","non-dropping-particle":"","parse-names":false,"suffix":""},{"dropping-particle":"","family":"Meschi","given":"Fiora","non-dropping-particle":"","parse-names":false,"suffix":""},{"dropping-particle":"","family":"Manica","given":"Andrea","non-dropping-particle":"","parse-names":false,"suffix":""},{"dropping-particle":"","family":"Coulson","given":"T I M","non-dropping-particle":"","parse-names":false,"suffix":""}],"id":"ITEM-2","issued":{"date-parts":[["2006"]]},"page":"1393-1405","title":"Effects of sampling regime on the mean and variance of home range size estimates","type":"article-journal"},"uris":["http://www.mendeley.com/documents/?uuid=3516c0ee-d230-4bda-ab23-0c311602bb07"]}],"mendeley":{"formattedCitation":"(Gantz et al., 2006; Dwyer et al., 2015)","plainTextFormattedCitation":"(Gantz et al., 2006; Dwyer et al., 2015)","previouslyFormattedCitation":"(Gantz et al., 2006; Dwyer et al., 2015)"},"properties":{"noteIndex":0},"schema":"https://github.com/citation-style-language/schema/raw/master/csl-citation.json"}</w:instrText>
      </w:r>
      <w:r w:rsidR="00CF6337" w:rsidRPr="009216CC">
        <w:rPr>
          <w:color w:val="000000" w:themeColor="text1"/>
        </w:rPr>
        <w:fldChar w:fldCharType="separate"/>
      </w:r>
      <w:r w:rsidR="009A32FC" w:rsidRPr="009216CC">
        <w:rPr>
          <w:noProof/>
          <w:color w:val="000000" w:themeColor="text1"/>
        </w:rPr>
        <w:t>(Gantz et al., 2006; Dwyer et al., 2015)</w:t>
      </w:r>
      <w:r w:rsidR="00CF6337" w:rsidRPr="009216CC">
        <w:rPr>
          <w:color w:val="000000" w:themeColor="text1"/>
        </w:rPr>
        <w:fldChar w:fldCharType="end"/>
      </w:r>
      <w:r w:rsidR="00CF6337" w:rsidRPr="009216CC">
        <w:rPr>
          <w:color w:val="000000" w:themeColor="text1"/>
        </w:rPr>
        <w:t xml:space="preserve">. </w:t>
      </w:r>
      <w:r w:rsidR="00953549" w:rsidRPr="009216CC">
        <w:rPr>
          <w:color w:val="000000" w:themeColor="text1"/>
        </w:rPr>
        <w:t>This study used passive acoustic telemetry to track marine fish associated with a narrow depth band</w:t>
      </w:r>
      <w:r w:rsidRPr="009216CC">
        <w:rPr>
          <w:color w:val="000000" w:themeColor="text1"/>
        </w:rPr>
        <w:t xml:space="preserve"> which can be though</w:t>
      </w:r>
      <w:r w:rsidR="00953549" w:rsidRPr="009216CC">
        <w:rPr>
          <w:color w:val="000000" w:themeColor="text1"/>
        </w:rPr>
        <w:t xml:space="preserve">t </w:t>
      </w:r>
      <w:r w:rsidRPr="009216CC">
        <w:rPr>
          <w:color w:val="000000" w:themeColor="text1"/>
        </w:rPr>
        <w:t>of</w:t>
      </w:r>
      <w:r w:rsidR="00953549" w:rsidRPr="009216CC">
        <w:rPr>
          <w:color w:val="000000" w:themeColor="text1"/>
        </w:rPr>
        <w:t xml:space="preserve"> similar to a river winding along the depth contour </w:t>
      </w:r>
      <w:r w:rsidR="00570E4C" w:rsidRPr="009216CC">
        <w:rPr>
          <w:color w:val="000000" w:themeColor="text1"/>
        </w:rPr>
        <w:t xml:space="preserve">and flanked by areas where </w:t>
      </w:r>
      <w:r w:rsidRPr="009216CC">
        <w:rPr>
          <w:color w:val="000000" w:themeColor="text1"/>
        </w:rPr>
        <w:t>individuals are</w:t>
      </w:r>
      <w:r w:rsidR="00570E4C" w:rsidRPr="009216CC">
        <w:rPr>
          <w:color w:val="000000" w:themeColor="text1"/>
        </w:rPr>
        <w:t xml:space="preserve"> less likely to </w:t>
      </w:r>
      <w:r w:rsidRPr="009216CC">
        <w:rPr>
          <w:color w:val="000000" w:themeColor="text1"/>
        </w:rPr>
        <w:t>occur.</w:t>
      </w:r>
      <w:r w:rsidR="00570E4C" w:rsidRPr="009216CC">
        <w:rPr>
          <w:color w:val="000000" w:themeColor="text1"/>
        </w:rPr>
        <w:t xml:space="preserve"> </w:t>
      </w:r>
      <w:r w:rsidRPr="009216CC">
        <w:rPr>
          <w:color w:val="000000" w:themeColor="text1"/>
        </w:rPr>
        <w:t xml:space="preserve">In similar systems, a constrained linear home range estimator has been shown to provide a more robust estimate of space-use when compared to </w:t>
      </w:r>
      <w:r w:rsidR="00AD3E7B" w:rsidRPr="009216CC">
        <w:rPr>
          <w:color w:val="000000" w:themeColor="text1"/>
        </w:rPr>
        <w:t xml:space="preserve">other popular methods for quantifying home range including </w:t>
      </w:r>
      <w:r w:rsidRPr="009216CC">
        <w:rPr>
          <w:color w:val="000000" w:themeColor="text1"/>
        </w:rPr>
        <w:t xml:space="preserve">minimum convex polygon and kernel utilization distribution </w:t>
      </w:r>
      <w:r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tracking","type":"article-journal","volume":"66"},"uris":["http://www.mendeley.com/documents/?uuid=f2df5d9d-961e-3f0c-8134-a370826aeac5"]}],"mendeley":{"formattedCitation":"(Dwyer et al., 2015)","plainTextFormattedCitation":"(Dwyer et al., 2015)","previouslyFormattedCitation":"(Dwyer et al., 2015)"},"properties":{"noteIndex":0},"schema":"https://github.com/citation-style-language/schema/raw/master/csl-citation.json"}</w:instrText>
      </w:r>
      <w:r w:rsidRPr="009216CC">
        <w:rPr>
          <w:color w:val="000000" w:themeColor="text1"/>
        </w:rPr>
        <w:fldChar w:fldCharType="separate"/>
      </w:r>
      <w:r w:rsidR="009A32FC" w:rsidRPr="009216CC">
        <w:rPr>
          <w:noProof/>
          <w:color w:val="000000" w:themeColor="text1"/>
        </w:rPr>
        <w:t>(Dwyer et al., 2015)</w:t>
      </w:r>
      <w:r w:rsidRPr="009216CC">
        <w:rPr>
          <w:color w:val="000000" w:themeColor="text1"/>
        </w:rPr>
        <w:fldChar w:fldCharType="end"/>
      </w:r>
      <w:r w:rsidRPr="009216CC">
        <w:rPr>
          <w:color w:val="000000" w:themeColor="text1"/>
        </w:rPr>
        <w:t>.</w:t>
      </w:r>
      <w:r w:rsidR="00570E4C" w:rsidRPr="009216CC">
        <w:rPr>
          <w:color w:val="000000" w:themeColor="text1"/>
        </w:rPr>
        <w:t xml:space="preserve"> </w:t>
      </w:r>
    </w:p>
    <w:p w14:paraId="6F4D1604" w14:textId="55E7F9D9" w:rsidR="00520DD2" w:rsidRDefault="00DA18CA" w:rsidP="008C2216">
      <w:pPr>
        <w:spacing w:line="480" w:lineRule="auto"/>
      </w:pPr>
      <w:r>
        <w:tab/>
      </w:r>
      <w:r w:rsidR="008C2216" w:rsidRPr="00616930">
        <w:t xml:space="preserve">The maximum movement distance </w:t>
      </w:r>
      <w:r>
        <w:t xml:space="preserve">observed </w:t>
      </w:r>
      <w:r w:rsidR="008C2216" w:rsidRPr="00616930">
        <w:t>for each individual was</w:t>
      </w:r>
      <w:r w:rsidR="00AD3E7B">
        <w:t xml:space="preserve"> calculated as</w:t>
      </w:r>
      <w:r w:rsidR="008C2216" w:rsidRPr="00616930">
        <w:t xml:space="preserve"> the longest path between receivers </w:t>
      </w:r>
      <w:r w:rsidR="009A32FC">
        <w:t>that a given</w:t>
      </w:r>
      <w:r w:rsidR="008C2216" w:rsidRPr="00616930">
        <w:t xml:space="preserve"> individual was detected.</w:t>
      </w:r>
      <w:r w:rsidR="008C2216">
        <w:t xml:space="preserve"> </w:t>
      </w:r>
      <w:r w:rsidR="008C2216" w:rsidRPr="00616930">
        <w:t>Because adult bottomfish habitat is defined as depths between 100 and 400m, paths between receivers were constrained to this depth range using a least-co</w:t>
      </w:r>
      <w:r w:rsidR="009216CC">
        <w:t xml:space="preserve">st path algorithm using the </w:t>
      </w:r>
      <w:proofErr w:type="spellStart"/>
      <w:r w:rsidR="009216CC">
        <w:t>MarM</w:t>
      </w:r>
      <w:r w:rsidR="008C2216" w:rsidRPr="00616930">
        <w:t>ap</w:t>
      </w:r>
      <w:proofErr w:type="spellEnd"/>
      <w:r w:rsidR="008C2216" w:rsidRPr="00616930">
        <w:t xml:space="preserve"> package in R </w:t>
      </w:r>
      <w:r w:rsidR="008C2216" w:rsidRPr="00616930">
        <w:fldChar w:fldCharType="begin" w:fldLock="1"/>
      </w:r>
      <w:r w:rsidR="00EF24F2">
        <w:instrText>ADDIN CSL_CITATION {"citationItems":[{"id":"ITEM-1","itemData":{"author":[{"dropping-particle":"","family":"R Core Team","given":"","non-dropping-particle":"","parse-names":false,"suffix":""}],"id":"ITEM-1","issued":{"date-parts":[["2014"]]},"publisher-place":"Vienna, Austria","title":"R: A Language and Environment for Statistical Computing","type":"article"},"uris":["http://www.mendeley.com/documents/?uuid=6f410de7-495b-44c0-a255-a978c58722f1"]},{"id":"ITEM-2","itemData":{"DOI":"10.1371/journal.pone.0083051","author":[{"dropping-particle":"","family":"Pante","given":"Eric","non-dropping-particle":"","parse-names":false,"suffix":""},{"dropping-particle":"","family":"Simon-Bouhet","given":"Benoit","non-dropping-particle":"","parse-names":false,"suffix":""}],"container-title":"PLoS ONE","id":"ITEM-2","issue":"9","issued":{"date-parts":[["2013"]]},"page":"e73051","title":"Marmap: a package for importing, plotting and analyzing bathymetric and topographic data in R","type":"article-journal","volume":"8"},"uris":["http://www.mendeley.com/documents/?uuid=c8249507-0c9c-4962-8716-1427bcdc39a2"]}],"mendeley":{"formattedCitation":"(Pante and Simon-Bouhet, 2013; R Core Team, 2014)","plainTextFormattedCitation":"(Pante and Simon-Bouhet, 2013; R Core Team, 2014)","previouslyFormattedCitation":"(Pante and Simon-Bouhet, 2013; R Core Team, 2014)"},"properties":{"noteIndex":0},"schema":"https://github.com/citation-style-language/schema/raw/master/csl-citation.json"}</w:instrText>
      </w:r>
      <w:r w:rsidR="008C2216" w:rsidRPr="00616930">
        <w:fldChar w:fldCharType="separate"/>
      </w:r>
      <w:r w:rsidR="008C2216" w:rsidRPr="00616930">
        <w:rPr>
          <w:noProof/>
        </w:rPr>
        <w:t>(Pante and Simon-Bouhet, 2013; R Core Team, 2014)</w:t>
      </w:r>
      <w:r w:rsidR="008C2216" w:rsidRPr="00616930">
        <w:fldChar w:fldCharType="end"/>
      </w:r>
      <w:r w:rsidR="008C2216" w:rsidRPr="00616930">
        <w:t>. In effect, if the line of sight path between two stations encountered an obstacle with a depth outside this range, the pathfinding algorithm would circumvent the obstacle, resulting in a longer path</w:t>
      </w:r>
      <w:r w:rsidR="005E579A">
        <w:t>,</w:t>
      </w:r>
      <w:r w:rsidR="008C2216" w:rsidRPr="00616930">
        <w:t xml:space="preserve"> consistent with bottomfish spatial use.</w:t>
      </w:r>
    </w:p>
    <w:p w14:paraId="782A58D6" w14:textId="77777777" w:rsidR="008C2216" w:rsidRDefault="008C2216" w:rsidP="00B84950">
      <w:pPr>
        <w:spacing w:line="480" w:lineRule="auto"/>
        <w:outlineLvl w:val="1"/>
        <w:rPr>
          <w:i/>
          <w:color w:val="000000" w:themeColor="text1"/>
        </w:rPr>
      </w:pPr>
    </w:p>
    <w:p w14:paraId="590EB037" w14:textId="7BCA1976" w:rsidR="00520DD2" w:rsidRDefault="008C2216" w:rsidP="00B84950">
      <w:pPr>
        <w:spacing w:line="480" w:lineRule="auto"/>
        <w:outlineLvl w:val="1"/>
        <w:rPr>
          <w:i/>
          <w:color w:val="000000" w:themeColor="text1"/>
        </w:rPr>
      </w:pPr>
      <w:r>
        <w:rPr>
          <w:i/>
          <w:color w:val="000000" w:themeColor="text1"/>
        </w:rPr>
        <w:t>Comparison to</w:t>
      </w:r>
      <w:r w:rsidR="00D87494">
        <w:rPr>
          <w:i/>
          <w:color w:val="000000" w:themeColor="text1"/>
        </w:rPr>
        <w:t xml:space="preserve"> BRFAs</w:t>
      </w:r>
    </w:p>
    <w:p w14:paraId="109801C4" w14:textId="39F3634F" w:rsidR="008C2216" w:rsidRPr="008C2216" w:rsidRDefault="008C2216" w:rsidP="008C2216">
      <w:pPr>
        <w:spacing w:line="480" w:lineRule="auto"/>
      </w:pPr>
      <w:r w:rsidRPr="00616930">
        <w:lastRenderedPageBreak/>
        <w:t xml:space="preserve">Maximum movement distance observed for </w:t>
      </w:r>
      <w:r w:rsidR="00F347C5">
        <w:t>opakapaka</w:t>
      </w:r>
      <w:r w:rsidRPr="00616930">
        <w:t xml:space="preserve"> was compared to the distance across the </w:t>
      </w:r>
      <w:r w:rsidR="001446B6">
        <w:t xml:space="preserve">all 12 </w:t>
      </w:r>
      <w:r w:rsidRPr="00616930">
        <w:t xml:space="preserve">BRFAs. As defined, all but one BRFA is located along a slope including both protected and unprotected habitat (Figure 5). To estimate the linear habitat dimension of each BRFA area, the same depth-constrained least-cost path algorithm was employed. For the 11 BRFAs located along slope edges, a path was calculated between the two sides of the BRFA’s boundary intersecting bottomfish habitat using 50m resolution bathymetry. The start and end points for each path was 120 m, the preferred depth of </w:t>
      </w:r>
      <w:r w:rsidR="00F347C5">
        <w:t>opakapaka</w:t>
      </w:r>
      <w:r w:rsidRPr="00616930">
        <w:t xml:space="preserve">. For the BRFA containing depths exclusively within defined bottomfish habitat, the hypotenuse between opposing corners of the rectangular area was used as the linear habitat dimension (Figure 5). </w:t>
      </w:r>
    </w:p>
    <w:p w14:paraId="2AFB29AD" w14:textId="644481FE" w:rsidR="008C2216" w:rsidRPr="00520DD2" w:rsidRDefault="008C2216" w:rsidP="00B84950">
      <w:pPr>
        <w:spacing w:line="480" w:lineRule="auto"/>
        <w:outlineLvl w:val="1"/>
        <w:rPr>
          <w:i/>
          <w:color w:val="000000" w:themeColor="text1"/>
        </w:rPr>
      </w:pPr>
    </w:p>
    <w:p w14:paraId="5E777FE9" w14:textId="27243C89" w:rsidR="00605B98" w:rsidRPr="00616930" w:rsidRDefault="008C2216" w:rsidP="00E32A09">
      <w:pPr>
        <w:spacing w:line="480" w:lineRule="auto"/>
        <w:outlineLvl w:val="0"/>
        <w:rPr>
          <w:i/>
        </w:rPr>
      </w:pPr>
      <w:r>
        <w:rPr>
          <w:i/>
          <w:color w:val="000000" w:themeColor="text1"/>
        </w:rPr>
        <w:t>Q</w:t>
      </w:r>
      <w:r w:rsidR="00D87494">
        <w:rPr>
          <w:i/>
          <w:color w:val="000000" w:themeColor="text1"/>
        </w:rPr>
        <w:t>uantifying S</w:t>
      </w:r>
      <w:r>
        <w:rPr>
          <w:i/>
          <w:color w:val="000000" w:themeColor="text1"/>
        </w:rPr>
        <w:t>pillover</w:t>
      </w:r>
    </w:p>
    <w:p w14:paraId="2972F6C5" w14:textId="391987BB" w:rsidR="00605B98" w:rsidRDefault="008C2216" w:rsidP="009373F7">
      <w:pPr>
        <w:spacing w:line="480" w:lineRule="auto"/>
      </w:pPr>
      <w:r>
        <w:t>Spillover was quantified using</w:t>
      </w:r>
      <w:r w:rsidR="00605B98" w:rsidRPr="00616930">
        <w:t xml:space="preserve"> location coordinates for each tag detection</w:t>
      </w:r>
      <w:r>
        <w:t xml:space="preserve"> and determining if the fish was located within or</w:t>
      </w:r>
      <w:r w:rsidR="00605B98" w:rsidRPr="00616930">
        <w:t xml:space="preserve"> outside BRFA</w:t>
      </w:r>
      <w:r w:rsidR="00D87494">
        <w:t>-E’s</w:t>
      </w:r>
      <w:r w:rsidR="00605B98" w:rsidRPr="00616930">
        <w:t xml:space="preserve"> boundaries. Movement across BRFA boundaries was said to occur when a tag was detected outside of BRFA boundaries followed by a detection within BRFA boundaries, or vice versa. The number of movements across BRFA boundaries was then standardized by the </w:t>
      </w:r>
      <w:r w:rsidR="008944CA">
        <w:t>track length</w:t>
      </w:r>
      <w:r w:rsidR="00605B98" w:rsidRPr="00616930">
        <w:t xml:space="preserve">, </w:t>
      </w:r>
      <w:r w:rsidR="00B877B0">
        <w:t xml:space="preserve">defined as </w:t>
      </w:r>
      <w:r w:rsidR="00605B98" w:rsidRPr="00616930">
        <w:t xml:space="preserve">the number of days elapsed between </w:t>
      </w:r>
      <w:r w:rsidR="008944CA">
        <w:t>the first</w:t>
      </w:r>
      <w:r w:rsidR="00605B98" w:rsidRPr="00616930">
        <w:t xml:space="preserve"> and the final detection of a tag</w:t>
      </w:r>
      <w:r w:rsidR="008944CA">
        <w:t xml:space="preserve"> on the array during the analysis period</w:t>
      </w:r>
      <w:r w:rsidR="00605B98" w:rsidRPr="00616930">
        <w:t>.</w:t>
      </w:r>
    </w:p>
    <w:p w14:paraId="23E60EA3" w14:textId="77777777" w:rsidR="009373F7" w:rsidRDefault="009373F7" w:rsidP="00B84950">
      <w:pPr>
        <w:spacing w:line="480" w:lineRule="auto"/>
      </w:pPr>
    </w:p>
    <w:p w14:paraId="62E4A905" w14:textId="79B9D0CF" w:rsidR="009373F7" w:rsidRDefault="009373F7" w:rsidP="00B84950">
      <w:pPr>
        <w:spacing w:line="480" w:lineRule="auto"/>
        <w:rPr>
          <w:i/>
        </w:rPr>
      </w:pPr>
      <w:r>
        <w:rPr>
          <w:i/>
        </w:rPr>
        <w:t>Characterizing Diel Patterns in Distribution</w:t>
      </w:r>
    </w:p>
    <w:p w14:paraId="2BDD5613" w14:textId="4B2B1B60" w:rsidR="009373F7" w:rsidRDefault="009373F7" w:rsidP="00B84950">
      <w:pPr>
        <w:spacing w:line="480" w:lineRule="auto"/>
      </w:pPr>
      <w:r>
        <w:t xml:space="preserve">Vertical </w:t>
      </w:r>
      <w:r w:rsidR="00756DDA">
        <w:t>habitat</w:t>
      </w:r>
      <w:r>
        <w:t xml:space="preserve"> use </w:t>
      </w:r>
      <w:r w:rsidR="0050538A">
        <w:t>was</w:t>
      </w:r>
      <w:r>
        <w:t xml:space="preserve"> quantified for all tagged fish to determine if an individual’s </w:t>
      </w:r>
      <w:r w:rsidR="0050538A">
        <w:t>depth was</w:t>
      </w:r>
      <w:r>
        <w:t xml:space="preserve"> correlated </w:t>
      </w:r>
      <w:r w:rsidR="0050538A">
        <w:t>with</w:t>
      </w:r>
      <w:r>
        <w:t xml:space="preserve"> diel </w:t>
      </w:r>
      <w:r w:rsidR="0050538A">
        <w:t>cycles</w:t>
      </w:r>
      <w:r>
        <w:t xml:space="preserve">. Each detection was assigned to one of four diurnal periods (night, dawn, day, dusk) based on the time that the detection occurred using the </w:t>
      </w:r>
      <w:proofErr w:type="spellStart"/>
      <w:r w:rsidR="006E2434">
        <w:t>RAtmosphere</w:t>
      </w:r>
      <w:proofErr w:type="spellEnd"/>
      <w:r>
        <w:t xml:space="preserve"> package in R</w:t>
      </w:r>
      <w:r w:rsidR="00241BE5">
        <w:t xml:space="preserve"> </w:t>
      </w:r>
      <w:r w:rsidR="00241BE5">
        <w:fldChar w:fldCharType="begin" w:fldLock="1"/>
      </w:r>
      <w:r w:rsidR="00453908">
        <w:instrText>ADDIN CSL_CITATION {"citationItems":[{"id":"ITEM-1","itemData":{"author":[{"dropping-particle":"","family":"Biavati","given":"Gionata","non-dropping-particle":"","parse-names":false,"suffix":""}],"id":"ITEM-1","issued":{"date-parts":[["2014"]]},"number":"1.1","title":"RAtmosphere: standard atompsheric profiles","type":"article"},"uris":["http://www.mendeley.com/documents/?uuid=cb98172d-b28d-482d-8702-dc388da54fef"]}],"mendeley":{"formattedCitation":"(Biavati, 2014)","plainTextFormattedCitation":"(Biavati, 2014)","previouslyFormattedCitation":"(Biavati, 2014)"},"properties":{"noteIndex":0},"schema":"https://github.com/citation-style-language/schema/raw/master/csl-citation.json"}</w:instrText>
      </w:r>
      <w:r w:rsidR="00241BE5">
        <w:fldChar w:fldCharType="separate"/>
      </w:r>
      <w:r w:rsidR="00241BE5" w:rsidRPr="00241BE5">
        <w:rPr>
          <w:noProof/>
        </w:rPr>
        <w:t>(Biavati, 2014)</w:t>
      </w:r>
      <w:r w:rsidR="00241BE5">
        <w:fldChar w:fldCharType="end"/>
      </w:r>
      <w:r w:rsidR="00241BE5" w:rsidRPr="00241BE5">
        <w:t xml:space="preserve">. </w:t>
      </w:r>
      <w:r>
        <w:t>For tags with depth sensors, a linear model was used to test if there was a significant relationship between depth and time of day</w:t>
      </w:r>
      <w:r w:rsidR="005A7F6F">
        <w:t>. Tag ID</w:t>
      </w:r>
      <w:r w:rsidR="0004603F">
        <w:t xml:space="preserve"> </w:t>
      </w:r>
      <w:r w:rsidR="00451BD5">
        <w:t>was</w:t>
      </w:r>
      <w:r w:rsidR="005A7F6F">
        <w:t xml:space="preserve"> </w:t>
      </w:r>
      <w:r w:rsidR="0004603F">
        <w:t>incorporated</w:t>
      </w:r>
      <w:r w:rsidR="009F5FBA">
        <w:t xml:space="preserve"> </w:t>
      </w:r>
      <w:r w:rsidR="00D76A66">
        <w:t>as</w:t>
      </w:r>
      <w:r w:rsidR="00451BD5">
        <w:t xml:space="preserve"> a</w:t>
      </w:r>
      <w:r w:rsidR="005A7F6F">
        <w:t xml:space="preserve"> random </w:t>
      </w:r>
      <w:r w:rsidR="005A7F6F">
        <w:lastRenderedPageBreak/>
        <w:t>effect</w:t>
      </w:r>
      <w:r w:rsidR="009F5FBA">
        <w:t xml:space="preserve"> to account for individual </w:t>
      </w:r>
      <w:r w:rsidR="005A7F6F">
        <w:t>depth preference</w:t>
      </w:r>
      <w:r w:rsidR="009F5FBA">
        <w:t xml:space="preserve">. To test if the range of depths occupied by opakapaka during each diurnal period expanded or contracted irrespective of the mean depth, a </w:t>
      </w:r>
      <w:r w:rsidR="009F5FBA" w:rsidRPr="009F5FBA">
        <w:t>Breusch-Pagan</w:t>
      </w:r>
      <w:r w:rsidR="009F5FBA">
        <w:t xml:space="preserve"> test was used to test for heteroskedasticity among model residuals across diurnal periods.</w:t>
      </w:r>
      <w:r w:rsidR="00D76A66">
        <w:t xml:space="preserve"> Tag ID and </w:t>
      </w:r>
      <w:r w:rsidR="00395278">
        <w:t>its</w:t>
      </w:r>
      <w:r w:rsidR="00D76A66">
        <w:t xml:space="preserve"> interaction with time of day were treated as fixed effects for the purpose of this analysis. </w:t>
      </w:r>
      <w:r w:rsidR="0050538A">
        <w:t>This process was repeated f</w:t>
      </w:r>
      <w:r w:rsidR="009F5FBA">
        <w:t xml:space="preserve">or </w:t>
      </w:r>
      <w:r w:rsidR="0050538A">
        <w:t>opakapaka, including those tagged with V13 tags lacking depth sensing capabilities, using station depth as a proxy for depth.</w:t>
      </w:r>
    </w:p>
    <w:p w14:paraId="5629C116" w14:textId="382BC31A" w:rsidR="009373F7" w:rsidRPr="009373F7" w:rsidRDefault="00756DDA" w:rsidP="00B84950">
      <w:pPr>
        <w:spacing w:line="480" w:lineRule="auto"/>
      </w:pPr>
      <w:r>
        <w:rPr>
          <w:i/>
        </w:rPr>
        <w:tab/>
      </w:r>
      <w:r w:rsidR="0050538A">
        <w:t xml:space="preserve">Diel patterns in </w:t>
      </w:r>
      <w:r w:rsidR="00990C74">
        <w:t>which stations were frequented by tagged fish</w:t>
      </w:r>
      <w:r w:rsidR="0050538A">
        <w:t xml:space="preserve"> were also tested</w:t>
      </w:r>
      <w:r>
        <w:t>. This was done</w:t>
      </w:r>
      <w:r w:rsidR="0050538A">
        <w:t xml:space="preserve"> </w:t>
      </w:r>
      <w:r w:rsidR="00990C74">
        <w:t xml:space="preserve">to determine if the stations </w:t>
      </w:r>
      <w:r>
        <w:t>where</w:t>
      </w:r>
      <w:r w:rsidR="00990C74">
        <w:t xml:space="preserve"> individuals were detected </w:t>
      </w:r>
      <w:r w:rsidR="0050538A">
        <w:t>varied with diurnal period. Contingency tables</w:t>
      </w:r>
      <w:r w:rsidR="00990C74">
        <w:t xml:space="preserve"> consisting </w:t>
      </w:r>
      <w:r w:rsidR="0050538A">
        <w:t>of</w:t>
      </w:r>
      <w:r w:rsidR="00990C74">
        <w:t xml:space="preserve"> the number of</w:t>
      </w:r>
      <w:r w:rsidR="0050538A">
        <w:t xml:space="preserve"> </w:t>
      </w:r>
      <w:r w:rsidR="00990C74">
        <w:t>tag transmissions</w:t>
      </w:r>
      <w:r w:rsidR="0050538A">
        <w:t xml:space="preserve"> </w:t>
      </w:r>
      <w:r w:rsidR="00990C74">
        <w:t>detected</w:t>
      </w:r>
      <w:r w:rsidR="0050538A">
        <w:t xml:space="preserve"> at each station by diurnal period were created for each individual</w:t>
      </w:r>
      <w:r w:rsidR="00990C74">
        <w:t>. Because the number of hours included in each diurnal period differed, contingency tables were standardized proportionally such that the allocation of detections across all stations for each diurnal period totaled 1</w:t>
      </w:r>
      <w:r w:rsidR="0050538A">
        <w:t>. Significant</w:t>
      </w:r>
      <w:r w:rsidR="00990C74">
        <w:t xml:space="preserve"> differences between the </w:t>
      </w:r>
      <w:r w:rsidR="0050538A">
        <w:t>station</w:t>
      </w:r>
      <w:r w:rsidR="00990C74">
        <w:t xml:space="preserve">s an individual was detected during each diurnal period were tested for using a chi-squared test. </w:t>
      </w:r>
      <w:r w:rsidR="007214B9">
        <w:t xml:space="preserve">To test if diurnal movement patterns were consistent between individuals, the mean latitude and longitude for detection was calculated for each tagged fish during each diurnal period. Linear models were then fit to predict mean latitude and longitude by diurnal period. Individual location preference was accounted for by including tag ID as a random effect. </w:t>
      </w:r>
    </w:p>
    <w:p w14:paraId="5F1F51C9" w14:textId="76CC086B" w:rsidR="006470CE" w:rsidRPr="00616930" w:rsidRDefault="006470CE" w:rsidP="00B84950">
      <w:pPr>
        <w:spacing w:line="480" w:lineRule="auto"/>
        <w:outlineLvl w:val="0"/>
        <w:rPr>
          <w:i/>
          <w:color w:val="000000" w:themeColor="text1"/>
        </w:rPr>
      </w:pPr>
    </w:p>
    <w:p w14:paraId="2F851E91" w14:textId="4B88EE00" w:rsidR="00B347E5" w:rsidRPr="00616930" w:rsidRDefault="00B347E5" w:rsidP="00B84950">
      <w:pPr>
        <w:spacing w:line="480" w:lineRule="auto"/>
        <w:outlineLvl w:val="0"/>
        <w:rPr>
          <w:color w:val="000000" w:themeColor="text1"/>
        </w:rPr>
      </w:pPr>
      <w:r w:rsidRPr="00616930">
        <w:rPr>
          <w:b/>
          <w:color w:val="000000" w:themeColor="text1"/>
        </w:rPr>
        <w:t>Results</w:t>
      </w:r>
    </w:p>
    <w:p w14:paraId="7CC863D3" w14:textId="693B67CE" w:rsidR="009120EF" w:rsidRPr="00616930" w:rsidRDefault="009120EF" w:rsidP="00B84950">
      <w:pPr>
        <w:spacing w:line="480" w:lineRule="auto"/>
        <w:rPr>
          <w:i/>
          <w:color w:val="000000" w:themeColor="text1"/>
        </w:rPr>
      </w:pPr>
      <w:r w:rsidRPr="00616930">
        <w:rPr>
          <w:i/>
          <w:color w:val="000000" w:themeColor="text1"/>
        </w:rPr>
        <w:t>Fish Capture and Tagging</w:t>
      </w:r>
    </w:p>
    <w:p w14:paraId="4D0CDE3E" w14:textId="6A234F3F" w:rsidR="006470CE" w:rsidRDefault="00DE3514" w:rsidP="00B84950">
      <w:pPr>
        <w:spacing w:line="480" w:lineRule="auto"/>
        <w:rPr>
          <w:color w:val="000000" w:themeColor="text1"/>
        </w:rPr>
      </w:pPr>
      <w:r>
        <w:rPr>
          <w:color w:val="000000" w:themeColor="text1"/>
        </w:rPr>
        <w:t>T</w:t>
      </w:r>
      <w:r w:rsidRPr="00616930">
        <w:rPr>
          <w:color w:val="000000" w:themeColor="text1"/>
        </w:rPr>
        <w:t xml:space="preserve">he minimum fork length of </w:t>
      </w:r>
      <w:r>
        <w:rPr>
          <w:color w:val="000000" w:themeColor="text1"/>
        </w:rPr>
        <w:t>opakapaka</w:t>
      </w:r>
      <w:r w:rsidRPr="00616930">
        <w:rPr>
          <w:i/>
          <w:color w:val="000000" w:themeColor="text1"/>
        </w:rPr>
        <w:t xml:space="preserve"> </w:t>
      </w:r>
      <w:r w:rsidRPr="00616930">
        <w:rPr>
          <w:color w:val="000000" w:themeColor="text1"/>
        </w:rPr>
        <w:t xml:space="preserve">eligible for tagging was </w:t>
      </w:r>
      <w:r>
        <w:rPr>
          <w:color w:val="000000" w:themeColor="text1"/>
        </w:rPr>
        <w:t xml:space="preserve">determined to be </w:t>
      </w:r>
      <w:r w:rsidRPr="00616930">
        <w:rPr>
          <w:color w:val="000000" w:themeColor="text1"/>
        </w:rPr>
        <w:t>1</w:t>
      </w:r>
      <w:r>
        <w:rPr>
          <w:color w:val="000000" w:themeColor="text1"/>
        </w:rPr>
        <w:t>4-</w:t>
      </w:r>
      <w:r w:rsidRPr="00616930">
        <w:rPr>
          <w:color w:val="000000" w:themeColor="text1"/>
        </w:rPr>
        <w:t>cm for V13 tags and 15 cm for V13P tags</w:t>
      </w:r>
      <w:r w:rsidR="00BB1DCB">
        <w:rPr>
          <w:color w:val="000000" w:themeColor="text1"/>
        </w:rPr>
        <w:t xml:space="preserve"> as tags weighed </w:t>
      </w:r>
      <w:r w:rsidR="00BB1DCB" w:rsidRPr="00616930">
        <w:rPr>
          <w:color w:val="000000" w:themeColor="text1"/>
        </w:rPr>
        <w:t>1</w:t>
      </w:r>
      <w:r w:rsidR="00BB1DCB">
        <w:rPr>
          <w:color w:val="000000" w:themeColor="text1"/>
        </w:rPr>
        <w:t xml:space="preserve">0.2024-g and </w:t>
      </w:r>
      <w:r w:rsidR="00BB1DCB" w:rsidRPr="00616930">
        <w:rPr>
          <w:color w:val="000000" w:themeColor="text1"/>
        </w:rPr>
        <w:t>12.7698</w:t>
      </w:r>
      <w:r w:rsidR="00BB1DCB">
        <w:rPr>
          <w:color w:val="000000" w:themeColor="text1"/>
        </w:rPr>
        <w:t>-g respectively</w:t>
      </w:r>
      <w:r w:rsidR="00BB1DCB" w:rsidRPr="00616930">
        <w:rPr>
          <w:color w:val="000000" w:themeColor="text1"/>
        </w:rPr>
        <w:t>.</w:t>
      </w:r>
      <w:r w:rsidR="00BB1DCB">
        <w:rPr>
          <w:color w:val="000000" w:themeColor="text1"/>
        </w:rPr>
        <w:t xml:space="preserve"> The smallest fish tagged was </w:t>
      </w:r>
      <w:r w:rsidR="00A337C9">
        <w:rPr>
          <w:color w:val="000000" w:themeColor="text1"/>
        </w:rPr>
        <w:t xml:space="preserve">34-cm. </w:t>
      </w:r>
      <w:r w:rsidR="00827A3B">
        <w:rPr>
          <w:color w:val="000000" w:themeColor="text1"/>
        </w:rPr>
        <w:t xml:space="preserve">Between </w:t>
      </w:r>
      <w:r w:rsidR="000044A3">
        <w:rPr>
          <w:color w:val="000000" w:themeColor="text1"/>
        </w:rPr>
        <w:t>9</w:t>
      </w:r>
      <w:r w:rsidR="00827A3B">
        <w:rPr>
          <w:color w:val="000000" w:themeColor="text1"/>
        </w:rPr>
        <w:t xml:space="preserve"> </w:t>
      </w:r>
      <w:r w:rsidR="000044A3">
        <w:rPr>
          <w:color w:val="000000" w:themeColor="text1"/>
        </w:rPr>
        <w:t>January</w:t>
      </w:r>
      <w:r w:rsidR="00827A3B">
        <w:rPr>
          <w:color w:val="000000" w:themeColor="text1"/>
        </w:rPr>
        <w:t xml:space="preserve"> 2017 and 11 January 2018</w:t>
      </w:r>
      <w:r w:rsidR="00827A3B" w:rsidRPr="00616930">
        <w:rPr>
          <w:color w:val="000000" w:themeColor="text1"/>
        </w:rPr>
        <w:t xml:space="preserve">, </w:t>
      </w:r>
      <w:r w:rsidR="00A1144A">
        <w:rPr>
          <w:color w:val="000000" w:themeColor="text1"/>
        </w:rPr>
        <w:t>1</w:t>
      </w:r>
      <w:r w:rsidR="000044A3">
        <w:rPr>
          <w:color w:val="000000" w:themeColor="text1"/>
        </w:rPr>
        <w:t>7</w:t>
      </w:r>
      <w:r w:rsidR="00F36366">
        <w:rPr>
          <w:color w:val="000000" w:themeColor="text1"/>
        </w:rPr>
        <w:t>9</w:t>
      </w:r>
      <w:r w:rsidR="00827A3B" w:rsidRPr="00616930">
        <w:rPr>
          <w:color w:val="000000" w:themeColor="text1"/>
        </w:rPr>
        <w:t xml:space="preserve"> </w:t>
      </w:r>
      <w:r w:rsidR="00F347C5" w:rsidRPr="00F347C5">
        <w:rPr>
          <w:color w:val="000000" w:themeColor="text1"/>
        </w:rPr>
        <w:t>opakapaka</w:t>
      </w:r>
      <w:r w:rsidR="00F347C5">
        <w:rPr>
          <w:i/>
          <w:color w:val="000000" w:themeColor="text1"/>
        </w:rPr>
        <w:t xml:space="preserve"> </w:t>
      </w:r>
      <w:r w:rsidR="00827A3B" w:rsidRPr="00616930">
        <w:rPr>
          <w:color w:val="000000" w:themeColor="text1"/>
        </w:rPr>
        <w:lastRenderedPageBreak/>
        <w:t>were tagged and released</w:t>
      </w:r>
      <w:r w:rsidR="00A1144A">
        <w:rPr>
          <w:color w:val="000000" w:themeColor="text1"/>
        </w:rPr>
        <w:t xml:space="preserve"> within the study area</w:t>
      </w:r>
      <w:r>
        <w:rPr>
          <w:color w:val="000000" w:themeColor="text1"/>
        </w:rPr>
        <w:t xml:space="preserve">. </w:t>
      </w:r>
      <w:r w:rsidR="000044A3">
        <w:rPr>
          <w:color w:val="000000" w:themeColor="text1"/>
        </w:rPr>
        <w:t>15</w:t>
      </w:r>
      <w:r w:rsidR="00F36366">
        <w:rPr>
          <w:color w:val="000000" w:themeColor="text1"/>
        </w:rPr>
        <w:t>8</w:t>
      </w:r>
      <w:r w:rsidR="00827A3B">
        <w:rPr>
          <w:color w:val="000000" w:themeColor="text1"/>
        </w:rPr>
        <w:t xml:space="preserve"> </w:t>
      </w:r>
      <w:r w:rsidR="00356899">
        <w:rPr>
          <w:color w:val="000000" w:themeColor="text1"/>
        </w:rPr>
        <w:t xml:space="preserve">tag IDs </w:t>
      </w:r>
      <w:r>
        <w:rPr>
          <w:color w:val="000000" w:themeColor="text1"/>
        </w:rPr>
        <w:t xml:space="preserve">were </w:t>
      </w:r>
      <w:r w:rsidR="00827A3B">
        <w:rPr>
          <w:color w:val="000000" w:themeColor="text1"/>
        </w:rPr>
        <w:t>detected at least once on the receiver array</w:t>
      </w:r>
      <w:r w:rsidR="000044A3">
        <w:rPr>
          <w:color w:val="000000" w:themeColor="text1"/>
        </w:rPr>
        <w:t xml:space="preserve"> between 26 June 2017 and 15 April 2018</w:t>
      </w:r>
      <w:r>
        <w:rPr>
          <w:color w:val="000000" w:themeColor="text1"/>
        </w:rPr>
        <w:t xml:space="preserve">. </w:t>
      </w:r>
      <w:r w:rsidR="000044A3">
        <w:rPr>
          <w:color w:val="000000" w:themeColor="text1"/>
        </w:rPr>
        <w:t>68</w:t>
      </w:r>
      <w:r w:rsidR="00827A3B">
        <w:rPr>
          <w:color w:val="000000" w:themeColor="text1"/>
        </w:rPr>
        <w:t xml:space="preserve"> of the detected </w:t>
      </w:r>
      <w:r w:rsidR="00766C8F">
        <w:rPr>
          <w:color w:val="000000" w:themeColor="text1"/>
        </w:rPr>
        <w:t>tags</w:t>
      </w:r>
      <w:r w:rsidR="00827A3B">
        <w:rPr>
          <w:color w:val="000000" w:themeColor="text1"/>
        </w:rPr>
        <w:t xml:space="preserve"> </w:t>
      </w:r>
      <w:r w:rsidR="00827A3B" w:rsidRPr="00616930">
        <w:rPr>
          <w:color w:val="000000" w:themeColor="text1"/>
        </w:rPr>
        <w:t xml:space="preserve">were </w:t>
      </w:r>
      <w:r w:rsidR="00827A3B">
        <w:rPr>
          <w:color w:val="000000" w:themeColor="text1"/>
        </w:rPr>
        <w:t xml:space="preserve">depth sensing </w:t>
      </w:r>
      <w:r w:rsidR="00766C8F">
        <w:rPr>
          <w:color w:val="000000" w:themeColor="text1"/>
        </w:rPr>
        <w:t>and</w:t>
      </w:r>
      <w:r w:rsidR="00827A3B">
        <w:rPr>
          <w:color w:val="000000" w:themeColor="text1"/>
        </w:rPr>
        <w:t xml:space="preserve"> transmit</w:t>
      </w:r>
      <w:r w:rsidR="00766C8F">
        <w:rPr>
          <w:color w:val="000000" w:themeColor="text1"/>
        </w:rPr>
        <w:t>ted</w:t>
      </w:r>
      <w:r w:rsidR="00827A3B">
        <w:rPr>
          <w:color w:val="000000" w:themeColor="text1"/>
        </w:rPr>
        <w:t xml:space="preserve"> pressure data in addition to the unique ID</w:t>
      </w:r>
      <w:r w:rsidR="00827A3B" w:rsidRPr="00616930">
        <w:rPr>
          <w:color w:val="000000" w:themeColor="text1"/>
        </w:rPr>
        <w:t>.</w:t>
      </w:r>
      <w:r w:rsidR="00827A3B">
        <w:rPr>
          <w:color w:val="000000" w:themeColor="text1"/>
        </w:rPr>
        <w:t xml:space="preserve"> </w:t>
      </w:r>
    </w:p>
    <w:p w14:paraId="1F6EC7FF" w14:textId="77777777" w:rsidR="00827A3B" w:rsidRPr="00616930" w:rsidRDefault="00827A3B" w:rsidP="00B84950">
      <w:pPr>
        <w:spacing w:line="480" w:lineRule="auto"/>
        <w:rPr>
          <w:color w:val="000000" w:themeColor="text1"/>
        </w:rPr>
      </w:pPr>
    </w:p>
    <w:p w14:paraId="2629808F" w14:textId="2CED6463" w:rsidR="006470CE" w:rsidRDefault="006470CE" w:rsidP="00B84950">
      <w:pPr>
        <w:spacing w:line="480" w:lineRule="auto"/>
        <w:rPr>
          <w:i/>
          <w:color w:val="000000" w:themeColor="text1"/>
        </w:rPr>
      </w:pPr>
      <w:r w:rsidRPr="00616930">
        <w:rPr>
          <w:i/>
          <w:color w:val="000000" w:themeColor="text1"/>
        </w:rPr>
        <w:t>Survivorship</w:t>
      </w:r>
    </w:p>
    <w:p w14:paraId="3FB6FE32" w14:textId="75ACB437" w:rsidR="006A2334" w:rsidRPr="006A5ACE" w:rsidRDefault="006A2334" w:rsidP="006A2334">
      <w:pPr>
        <w:spacing w:line="480" w:lineRule="auto"/>
        <w:rPr>
          <w:color w:val="000000" w:themeColor="text1"/>
        </w:rPr>
      </w:pPr>
      <w:r w:rsidRPr="00616930">
        <w:rPr>
          <w:color w:val="000000" w:themeColor="text1"/>
        </w:rPr>
        <w:tab/>
      </w:r>
      <w:r w:rsidR="00766C8F">
        <w:rPr>
          <w:color w:val="000000" w:themeColor="text1"/>
        </w:rPr>
        <w:t>10</w:t>
      </w:r>
      <w:r w:rsidRPr="00616930">
        <w:rPr>
          <w:color w:val="000000" w:themeColor="text1"/>
        </w:rPr>
        <w:t xml:space="preserve"> tracks </w:t>
      </w:r>
      <w:r>
        <w:rPr>
          <w:color w:val="000000" w:themeColor="text1"/>
        </w:rPr>
        <w:t xml:space="preserve">detected on the array between 26 June 2017 and 15 April 2018 </w:t>
      </w:r>
      <w:r w:rsidRPr="00616930">
        <w:rPr>
          <w:color w:val="000000" w:themeColor="text1"/>
        </w:rPr>
        <w:t xml:space="preserve">were classified valid and </w:t>
      </w:r>
      <w:r>
        <w:rPr>
          <w:color w:val="000000" w:themeColor="text1"/>
        </w:rPr>
        <w:t xml:space="preserve">a further </w:t>
      </w:r>
      <w:r w:rsidR="00917C02">
        <w:rPr>
          <w:color w:val="000000" w:themeColor="text1"/>
        </w:rPr>
        <w:t>31</w:t>
      </w:r>
      <w:r>
        <w:rPr>
          <w:color w:val="000000" w:themeColor="text1"/>
        </w:rPr>
        <w:t xml:space="preserve"> tracks were </w:t>
      </w:r>
      <w:r w:rsidRPr="00616930">
        <w:rPr>
          <w:color w:val="000000" w:themeColor="text1"/>
        </w:rPr>
        <w:t>classified as uncertain.</w:t>
      </w:r>
      <w:r w:rsidR="00641130">
        <w:rPr>
          <w:color w:val="000000" w:themeColor="text1"/>
        </w:rPr>
        <w:t xml:space="preserve"> While the classification tree assigned 14 fish </w:t>
      </w:r>
      <w:r w:rsidR="00EF24F2">
        <w:rPr>
          <w:color w:val="000000" w:themeColor="text1"/>
        </w:rPr>
        <w:t xml:space="preserve">a valid status, </w:t>
      </w:r>
      <w:r w:rsidR="00A04F35">
        <w:rPr>
          <w:color w:val="000000" w:themeColor="text1"/>
        </w:rPr>
        <w:t>four</w:t>
      </w:r>
      <w:r w:rsidR="0070562B">
        <w:rPr>
          <w:color w:val="000000" w:themeColor="text1"/>
        </w:rPr>
        <w:t xml:space="preserve"> fish were further reclassified post-facto. Two</w:t>
      </w:r>
      <w:r w:rsidR="00641130">
        <w:rPr>
          <w:color w:val="000000" w:themeColor="text1"/>
        </w:rPr>
        <w:t xml:space="preserve"> tags assigned a valid status were reclassified uncertain. </w:t>
      </w:r>
      <w:r w:rsidR="00766C8F">
        <w:rPr>
          <w:color w:val="000000" w:themeColor="text1"/>
        </w:rPr>
        <w:t>Long term movements were observed for these</w:t>
      </w:r>
      <w:r w:rsidR="00641130">
        <w:rPr>
          <w:color w:val="000000" w:themeColor="text1"/>
        </w:rPr>
        <w:t xml:space="preserve"> tags</w:t>
      </w:r>
      <w:r w:rsidR="00766C8F">
        <w:rPr>
          <w:color w:val="000000" w:themeColor="text1"/>
        </w:rPr>
        <w:t xml:space="preserve"> (</w:t>
      </w:r>
      <w:r w:rsidR="005E7EF0">
        <w:rPr>
          <w:color w:val="000000" w:themeColor="text1"/>
        </w:rPr>
        <w:t>track length</w:t>
      </w:r>
      <w:r w:rsidR="00766C8F">
        <w:rPr>
          <w:color w:val="000000" w:themeColor="text1"/>
        </w:rPr>
        <w:t xml:space="preserve">: 66 and 96-days) </w:t>
      </w:r>
      <w:r w:rsidR="0070562B">
        <w:rPr>
          <w:color w:val="000000" w:themeColor="text1"/>
        </w:rPr>
        <w:t>but</w:t>
      </w:r>
      <w:r w:rsidR="00641130">
        <w:rPr>
          <w:color w:val="000000" w:themeColor="text1"/>
        </w:rPr>
        <w:t xml:space="preserve"> patterns in detection and vertical distribution that were thought to be more similar </w:t>
      </w:r>
      <w:r w:rsidR="00766C8F">
        <w:rPr>
          <w:color w:val="000000" w:themeColor="text1"/>
        </w:rPr>
        <w:t>in depth and movement</w:t>
      </w:r>
      <w:r w:rsidR="00121F17">
        <w:rPr>
          <w:color w:val="000000" w:themeColor="text1"/>
        </w:rPr>
        <w:t xml:space="preserve"> pattern</w:t>
      </w:r>
      <w:r w:rsidR="00766C8F">
        <w:rPr>
          <w:color w:val="000000" w:themeColor="text1"/>
        </w:rPr>
        <w:t xml:space="preserve"> to </w:t>
      </w:r>
      <w:r w:rsidR="00641130">
        <w:rPr>
          <w:color w:val="000000" w:themeColor="text1"/>
        </w:rPr>
        <w:t xml:space="preserve">the </w:t>
      </w:r>
      <w:proofErr w:type="spellStart"/>
      <w:r w:rsidR="00AE0DB5">
        <w:rPr>
          <w:color w:val="000000" w:themeColor="text1"/>
        </w:rPr>
        <w:t>sixgill</w:t>
      </w:r>
      <w:proofErr w:type="spellEnd"/>
      <w:r w:rsidR="00766C8F">
        <w:rPr>
          <w:color w:val="000000" w:themeColor="text1"/>
        </w:rPr>
        <w:t xml:space="preserve"> </w:t>
      </w:r>
      <w:r w:rsidR="00641130">
        <w:rPr>
          <w:color w:val="000000" w:themeColor="text1"/>
        </w:rPr>
        <w:t xml:space="preserve">shark, </w:t>
      </w:r>
      <w:proofErr w:type="spellStart"/>
      <w:r w:rsidR="00641130">
        <w:rPr>
          <w:i/>
          <w:color w:val="000000" w:themeColor="text1"/>
        </w:rPr>
        <w:t>Hexanchus</w:t>
      </w:r>
      <w:proofErr w:type="spellEnd"/>
      <w:r w:rsidR="00641130">
        <w:rPr>
          <w:i/>
          <w:color w:val="000000" w:themeColor="text1"/>
        </w:rPr>
        <w:t xml:space="preserve"> griseus</w:t>
      </w:r>
      <w:r w:rsidR="00641130">
        <w:rPr>
          <w:color w:val="000000" w:themeColor="text1"/>
        </w:rPr>
        <w:t xml:space="preserve"> than what has been reported bottomfish</w:t>
      </w:r>
      <w:r w:rsidR="00766C8F">
        <w:rPr>
          <w:color w:val="000000" w:themeColor="text1"/>
        </w:rPr>
        <w:t xml:space="preserve"> elsewhere</w:t>
      </w:r>
      <w:r w:rsidR="00641130">
        <w:rPr>
          <w:color w:val="000000" w:themeColor="text1"/>
        </w:rPr>
        <w:t xml:space="preserve"> </w:t>
      </w:r>
      <w:r w:rsidR="00EF24F2">
        <w:rPr>
          <w:color w:val="000000" w:themeColor="text1"/>
        </w:rPr>
        <w:fldChar w:fldCharType="begin" w:fldLock="1"/>
      </w:r>
      <w:r w:rsidR="00E91040">
        <w:rPr>
          <w:color w:val="000000" w:themeColor="text1"/>
        </w:rPr>
        <w:instrText>ADDIN CSL_CITATION {"citationItems":[{"id":"ITEM-1","itemData":{"DOI":"10.1016/j.dsr2.2014.04.005","ISSN":"09670645","abstract":"Bluntnose sixgill sharks are apex predators and scavengers that are near-globally distributed in slope and shelf habitats, but many aspects of their behaviour and ecology are poorly understood. A better understanding of how oceanographic variables influence sixgill shark behaviour may help predict their distribution, response to increasing anthropogenic stressors including climate change, and role in ecosystems throughout their geographic range. We used satellite telemetry to observe the vertical behaviour of four bluntnose sixgill sharks in the subtropical oligotrophic waters of Hawaii. A strong diel vertical movement cycle was observed, with sharks spending nighttime in thermocline waters and descending into the oxygen minimum zone in daytime. Depth changes generally occurred between nautical twilight and sunrise/sunset. Dive initiation and dive completion were significantly correlated with nautical dawn and sunrise, respectively. A stepwise generalised estimating equations model was used to investigate vertical speeds in the daytime and nighttime depth habitats, and this analysis revealed that photic zone light level was the primary factor correlated with vertical speed. Outside of the depth transitions, higher vertical speeds were observed when photic zone light was low, suggesting more active foraging in the shallow nighttime habitat than the deep daytime habitat. ?? 2014 Elsevier Ltd. All rights reserved.","author":[{"dropping-particle":"","family":"Comfort","given":"Christina M.","non-dropping-particle":"","parse-names":false,"suffix":""},{"dropping-particle":"","family":"Weng","given":"Kevin C.","non-dropping-particle":"","parse-names":false,"suffix":""}],"container-title":"Deep-Sea Research Part II: Topical Studies in Oceanography","id":"ITEM-1","issued":{"date-parts":[["2014"]]},"page":"1-11","publisher":"Elsevier","title":"Vertical habitat and behaviour of the bluntnose sixgill shark in Hawaii","type":"article-journal"},"uris":["http://www.mendeley.com/documents/?uuid=8826e511-e6a7-4d3c-a8c6-b0a114e4bb20"]},{"id":"ITEM-2","itemData":{"author":[{"dropping-particle":"","family":"Ziemann","given":"David A.","non-dropping-particle":"","parse-names":false,"suffix":""},{"dropping-particle":"","family":"Kelley","given":"Christopher D.","non-dropping-particle":"","parse-names":false,"suffix":""}],"id":"ITEM-2","issued":{"date-parts":[["2008"]]},"number-of-pages":"26","publisher-place":"Honolulu,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 Comfort and Weng, 2014)","plainTextFormattedCitation":"(Ziemann and Kelley, 2008; Comfort and Weng, 2014)","previouslyFormattedCitation":"(Ziemann and Kelley, 2008; Comfort and Weng, 2014)"},"properties":{"noteIndex":0},"schema":"https://github.com/citation-style-language/schema/raw/master/csl-citation.json"}</w:instrText>
      </w:r>
      <w:r w:rsidR="00EF24F2">
        <w:rPr>
          <w:color w:val="000000" w:themeColor="text1"/>
        </w:rPr>
        <w:fldChar w:fldCharType="separate"/>
      </w:r>
      <w:r w:rsidR="00EF24F2" w:rsidRPr="00EF24F2">
        <w:rPr>
          <w:noProof/>
          <w:color w:val="000000" w:themeColor="text1"/>
        </w:rPr>
        <w:t>(Ziemann and Kelley, 2008; Comfort and Weng, 2014)</w:t>
      </w:r>
      <w:r w:rsidR="00EF24F2">
        <w:rPr>
          <w:color w:val="000000" w:themeColor="text1"/>
        </w:rPr>
        <w:fldChar w:fldCharType="end"/>
      </w:r>
      <w:r w:rsidR="00EF24F2">
        <w:rPr>
          <w:color w:val="000000" w:themeColor="text1"/>
        </w:rPr>
        <w:t xml:space="preserve">. </w:t>
      </w:r>
      <w:r w:rsidR="00641130">
        <w:rPr>
          <w:color w:val="000000" w:themeColor="text1"/>
        </w:rPr>
        <w:t>A third fish was reclassified because it ceased movement immediately after the 14-day limit after fairly constant movement</w:t>
      </w:r>
      <w:r w:rsidR="00121F17">
        <w:rPr>
          <w:color w:val="000000" w:themeColor="text1"/>
        </w:rPr>
        <w:t>s</w:t>
      </w:r>
      <w:r w:rsidR="00641130">
        <w:rPr>
          <w:color w:val="000000" w:themeColor="text1"/>
        </w:rPr>
        <w:t xml:space="preserve"> </w:t>
      </w:r>
      <w:r w:rsidR="00121F17">
        <w:rPr>
          <w:color w:val="000000" w:themeColor="text1"/>
        </w:rPr>
        <w:t>were</w:t>
      </w:r>
      <w:r w:rsidR="00641130">
        <w:rPr>
          <w:color w:val="000000" w:themeColor="text1"/>
        </w:rPr>
        <w:t xml:space="preserve"> observed prior.</w:t>
      </w:r>
      <w:r w:rsidR="00766C8F">
        <w:rPr>
          <w:color w:val="000000" w:themeColor="text1"/>
        </w:rPr>
        <w:t xml:space="preserve"> </w:t>
      </w:r>
      <w:r w:rsidR="00121F17">
        <w:rPr>
          <w:color w:val="000000" w:themeColor="text1"/>
        </w:rPr>
        <w:t>Four</w:t>
      </w:r>
      <w:r w:rsidR="00766C8F">
        <w:rPr>
          <w:color w:val="000000" w:themeColor="text1"/>
        </w:rPr>
        <w:t xml:space="preserve"> other tracks were reclassified dead because </w:t>
      </w:r>
      <w:r w:rsidR="00121F17">
        <w:rPr>
          <w:color w:val="000000" w:themeColor="text1"/>
        </w:rPr>
        <w:t>vertical movement appeared to be related to failure of the depth sensor rather than true movements</w:t>
      </w:r>
      <w:r w:rsidR="00766C8F">
        <w:rPr>
          <w:color w:val="000000" w:themeColor="text1"/>
        </w:rPr>
        <w:t>.</w:t>
      </w:r>
      <w:r w:rsidR="00766C8F">
        <w:rPr>
          <w:color w:val="FF0000"/>
        </w:rPr>
        <w:t xml:space="preserve"> </w:t>
      </w:r>
      <w:r w:rsidRPr="00616930">
        <w:rPr>
          <w:color w:val="000000" w:themeColor="text1"/>
        </w:rPr>
        <w:t xml:space="preserve">There were </w:t>
      </w:r>
      <w:r w:rsidR="0078542C">
        <w:rPr>
          <w:color w:val="000000" w:themeColor="text1"/>
        </w:rPr>
        <w:t>7</w:t>
      </w:r>
      <w:r w:rsidR="00917C02">
        <w:rPr>
          <w:color w:val="000000" w:themeColor="text1"/>
        </w:rPr>
        <w:t>5</w:t>
      </w:r>
      <w:r w:rsidR="00A45464">
        <w:rPr>
          <w:color w:val="000000" w:themeColor="text1"/>
        </w:rPr>
        <w:t xml:space="preserve"> tracks from i</w:t>
      </w:r>
      <w:r w:rsidRPr="00616930">
        <w:rPr>
          <w:color w:val="000000" w:themeColor="text1"/>
        </w:rPr>
        <w:t xml:space="preserve">ndividuals believed to be dead. </w:t>
      </w:r>
      <w:r w:rsidR="00917C02">
        <w:rPr>
          <w:color w:val="000000" w:themeColor="text1"/>
        </w:rPr>
        <w:t>56</w:t>
      </w:r>
      <w:r w:rsidRPr="00616930">
        <w:rPr>
          <w:color w:val="000000" w:themeColor="text1"/>
        </w:rPr>
        <w:t xml:space="preserve"> </w:t>
      </w:r>
      <w:r w:rsidR="0045452D">
        <w:rPr>
          <w:color w:val="000000" w:themeColor="text1"/>
        </w:rPr>
        <w:t xml:space="preserve">tags were detected on the network but </w:t>
      </w:r>
      <w:r w:rsidR="00701E81">
        <w:rPr>
          <w:color w:val="000000" w:themeColor="text1"/>
        </w:rPr>
        <w:t>were</w:t>
      </w:r>
      <w:r w:rsidRPr="00616930">
        <w:rPr>
          <w:color w:val="000000" w:themeColor="text1"/>
        </w:rPr>
        <w:t xml:space="preserve"> exc</w:t>
      </w:r>
      <w:r w:rsidR="0078542C">
        <w:rPr>
          <w:color w:val="000000" w:themeColor="text1"/>
        </w:rPr>
        <w:t xml:space="preserve">luded </w:t>
      </w:r>
      <w:r w:rsidR="00701E81">
        <w:rPr>
          <w:color w:val="000000" w:themeColor="text1"/>
        </w:rPr>
        <w:t>for having</w:t>
      </w:r>
      <w:r w:rsidR="0078542C">
        <w:rPr>
          <w:color w:val="000000" w:themeColor="text1"/>
        </w:rPr>
        <w:t xml:space="preserve"> </w:t>
      </w:r>
      <w:r w:rsidR="00701E81">
        <w:rPr>
          <w:color w:val="000000" w:themeColor="text1"/>
        </w:rPr>
        <w:t>tracks of</w:t>
      </w:r>
      <w:r w:rsidR="0078542C">
        <w:rPr>
          <w:color w:val="000000" w:themeColor="text1"/>
        </w:rPr>
        <w:t xml:space="preserve"> insufficient </w:t>
      </w:r>
      <w:r w:rsidR="00701E81">
        <w:rPr>
          <w:color w:val="000000" w:themeColor="text1"/>
        </w:rPr>
        <w:t>length</w:t>
      </w:r>
      <w:r w:rsidR="0078542C">
        <w:rPr>
          <w:color w:val="000000" w:themeColor="text1"/>
        </w:rPr>
        <w:t xml:space="preserve"> and there were no detections from </w:t>
      </w:r>
      <w:r w:rsidR="00917C02">
        <w:rPr>
          <w:color w:val="000000" w:themeColor="text1"/>
        </w:rPr>
        <w:t>7</w:t>
      </w:r>
      <w:r w:rsidR="00121F17">
        <w:rPr>
          <w:color w:val="000000" w:themeColor="text1"/>
        </w:rPr>
        <w:t xml:space="preserve"> </w:t>
      </w:r>
      <w:r w:rsidR="0078542C">
        <w:rPr>
          <w:color w:val="000000" w:themeColor="text1"/>
        </w:rPr>
        <w:t>individuals.</w:t>
      </w:r>
      <w:r w:rsidRPr="00616930">
        <w:rPr>
          <w:color w:val="000000" w:themeColor="text1"/>
        </w:rPr>
        <w:t xml:space="preserve"> </w:t>
      </w:r>
      <w:r w:rsidRPr="00616930">
        <w:t xml:space="preserve">Presented are both a conservative scenario including only valid tracks from fish believed to be </w:t>
      </w:r>
      <w:r w:rsidR="00EF24F2">
        <w:t>alive</w:t>
      </w:r>
      <w:r w:rsidRPr="00616930">
        <w:t xml:space="preserve"> (</w:t>
      </w:r>
      <w:r w:rsidR="00121F17">
        <w:t>10</w:t>
      </w:r>
      <w:r w:rsidRPr="00616930">
        <w:t xml:space="preserve"> tracks) and a less conservative scenario which includes the addition of the uncertain tracks (</w:t>
      </w:r>
      <w:r w:rsidR="00917C02">
        <w:t>31</w:t>
      </w:r>
      <w:r w:rsidRPr="00616930">
        <w:t xml:space="preserve"> additional tracks, 4</w:t>
      </w:r>
      <w:r w:rsidR="00917C02">
        <w:t xml:space="preserve">1 </w:t>
      </w:r>
      <w:r w:rsidRPr="00616930">
        <w:t>tracks total).</w:t>
      </w:r>
      <w:r>
        <w:t xml:space="preserve"> </w:t>
      </w:r>
      <w:r w:rsidRPr="00616930">
        <w:rPr>
          <w:color w:val="000000" w:themeColor="text1"/>
        </w:rPr>
        <w:t xml:space="preserve">Under a conservative scenario </w:t>
      </w:r>
      <w:r w:rsidR="008F1E37">
        <w:rPr>
          <w:color w:val="000000" w:themeColor="text1"/>
        </w:rPr>
        <w:t xml:space="preserve">that assumes </w:t>
      </w:r>
      <w:r w:rsidRPr="00616930">
        <w:rPr>
          <w:color w:val="000000" w:themeColor="text1"/>
        </w:rPr>
        <w:t xml:space="preserve">only the </w:t>
      </w:r>
      <w:r w:rsidR="00701E81">
        <w:rPr>
          <w:color w:val="000000" w:themeColor="text1"/>
        </w:rPr>
        <w:t xml:space="preserve">tagged </w:t>
      </w:r>
      <w:r w:rsidRPr="00616930">
        <w:rPr>
          <w:color w:val="000000" w:themeColor="text1"/>
        </w:rPr>
        <w:t xml:space="preserve">fish with valid </w:t>
      </w:r>
      <w:r w:rsidR="00644350" w:rsidRPr="00616930">
        <w:rPr>
          <w:color w:val="000000" w:themeColor="text1"/>
        </w:rPr>
        <w:t>tracks</w:t>
      </w:r>
      <w:r w:rsidR="00644350">
        <w:rPr>
          <w:color w:val="000000" w:themeColor="text1"/>
        </w:rPr>
        <w:t xml:space="preserve"> </w:t>
      </w:r>
      <w:r w:rsidR="008F1E37">
        <w:rPr>
          <w:color w:val="000000" w:themeColor="text1"/>
        </w:rPr>
        <w:t>survived post-tagging, the</w:t>
      </w:r>
      <w:r w:rsidRPr="00616930">
        <w:rPr>
          <w:color w:val="000000" w:themeColor="text1"/>
        </w:rPr>
        <w:t xml:space="preserve"> survivorship/response rate was </w:t>
      </w:r>
      <w:r w:rsidR="001A04F8">
        <w:rPr>
          <w:color w:val="000000" w:themeColor="text1"/>
        </w:rPr>
        <w:t>5.8</w:t>
      </w:r>
      <w:r w:rsidRPr="00616930">
        <w:rPr>
          <w:color w:val="000000" w:themeColor="text1"/>
        </w:rPr>
        <w:t>%</w:t>
      </w:r>
      <w:r w:rsidR="005F0B46">
        <w:rPr>
          <w:color w:val="000000" w:themeColor="text1"/>
        </w:rPr>
        <w:t xml:space="preserve">. </w:t>
      </w:r>
      <w:r w:rsidR="008944CA">
        <w:rPr>
          <w:color w:val="000000" w:themeColor="text1"/>
        </w:rPr>
        <w:t>Because some fish were tagged prior to the start of the analysis period, track length</w:t>
      </w:r>
      <w:r w:rsidR="00A12402">
        <w:rPr>
          <w:color w:val="000000" w:themeColor="text1"/>
        </w:rPr>
        <w:t>, defined as the time between each individual’s first and last detection on the array</w:t>
      </w:r>
      <w:r w:rsidR="008944CA">
        <w:rPr>
          <w:color w:val="000000" w:themeColor="text1"/>
        </w:rPr>
        <w:t xml:space="preserve">, was used to compare and standardize results between individuals. This is </w:t>
      </w:r>
      <w:r w:rsidR="008944CA">
        <w:rPr>
          <w:color w:val="000000" w:themeColor="text1"/>
        </w:rPr>
        <w:lastRenderedPageBreak/>
        <w:t>in contrast to time at liberty which would encompass the period from an individual’s tagging until it’s last detection</w:t>
      </w:r>
      <w:r w:rsidR="005E7EF0">
        <w:rPr>
          <w:color w:val="000000" w:themeColor="text1"/>
        </w:rPr>
        <w:t xml:space="preserve"> </w:t>
      </w:r>
      <w:r w:rsidR="008944CA">
        <w:rPr>
          <w:color w:val="000000" w:themeColor="text1"/>
        </w:rPr>
        <w:t>but would be inappropriate for standardizing analysis results as this metric would include days before the analysis period began.</w:t>
      </w:r>
      <w:r w:rsidR="005F0B46">
        <w:rPr>
          <w:color w:val="000000" w:themeColor="text1"/>
        </w:rPr>
        <w:t xml:space="preserve"> </w:t>
      </w:r>
      <w:r w:rsidR="008944CA">
        <w:rPr>
          <w:color w:val="000000" w:themeColor="text1"/>
        </w:rPr>
        <w:t xml:space="preserve">For valid tracks, track lengths </w:t>
      </w:r>
      <w:r w:rsidR="0045452D">
        <w:rPr>
          <w:color w:val="000000" w:themeColor="text1"/>
        </w:rPr>
        <w:t>ranged between 28 and 2</w:t>
      </w:r>
      <w:r w:rsidR="001A04F8">
        <w:rPr>
          <w:color w:val="000000" w:themeColor="text1"/>
        </w:rPr>
        <w:t>94</w:t>
      </w:r>
      <w:r w:rsidR="00917C02">
        <w:rPr>
          <w:color w:val="000000" w:themeColor="text1"/>
        </w:rPr>
        <w:t>-</w:t>
      </w:r>
      <w:r w:rsidR="0045452D">
        <w:rPr>
          <w:color w:val="000000" w:themeColor="text1"/>
        </w:rPr>
        <w:t xml:space="preserve">days with a mean of </w:t>
      </w:r>
      <w:r w:rsidR="001A04F8">
        <w:rPr>
          <w:color w:val="000000" w:themeColor="text1"/>
        </w:rPr>
        <w:t>195.8</w:t>
      </w:r>
      <w:r w:rsidR="0045452D" w:rsidRPr="0045452D">
        <w:rPr>
          <w:color w:val="000000" w:themeColor="text1"/>
        </w:rPr>
        <w:t>-</w:t>
      </w:r>
      <w:r w:rsidR="005F0B46" w:rsidRPr="0045452D">
        <w:rPr>
          <w:color w:val="000000" w:themeColor="text1"/>
        </w:rPr>
        <w:t>days (</w:t>
      </w:r>
      <w:r w:rsidR="00FC7A2A" w:rsidRPr="0045452D">
        <w:rPr>
          <w:color w:val="000000" w:themeColor="text1"/>
        </w:rPr>
        <w:t xml:space="preserve">Standard Deviation [s.d.] </w:t>
      </w:r>
      <w:r w:rsidR="005F0B46" w:rsidRPr="0045452D">
        <w:rPr>
          <w:color w:val="000000" w:themeColor="text1"/>
        </w:rPr>
        <w:t xml:space="preserve">= </w:t>
      </w:r>
      <w:r w:rsidR="001A04F8">
        <w:rPr>
          <w:color w:val="000000" w:themeColor="text1"/>
        </w:rPr>
        <w:t>94.2</w:t>
      </w:r>
      <w:r w:rsidR="005F0B46" w:rsidRPr="0045452D">
        <w:rPr>
          <w:color w:val="000000" w:themeColor="text1"/>
        </w:rPr>
        <w:t>)</w:t>
      </w:r>
      <w:r w:rsidRPr="0045452D">
        <w:rPr>
          <w:color w:val="000000" w:themeColor="text1"/>
        </w:rPr>
        <w:t xml:space="preserve">. </w:t>
      </w:r>
      <w:r w:rsidRPr="00616930">
        <w:rPr>
          <w:color w:val="000000" w:themeColor="text1"/>
        </w:rPr>
        <w:t>Under the less conservative scenario with the inclusion of</w:t>
      </w:r>
      <w:r w:rsidR="00917C02">
        <w:rPr>
          <w:color w:val="000000" w:themeColor="text1"/>
        </w:rPr>
        <w:t xml:space="preserve"> 31</w:t>
      </w:r>
      <w:r w:rsidRPr="00DE3514">
        <w:rPr>
          <w:color w:val="FF0000"/>
        </w:rPr>
        <w:t xml:space="preserve"> </w:t>
      </w:r>
      <w:r w:rsidRPr="00616930">
        <w:rPr>
          <w:color w:val="000000" w:themeColor="text1"/>
        </w:rPr>
        <w:t>tags of uncertain status, the survivorsh</w:t>
      </w:r>
      <w:r w:rsidR="0078542C">
        <w:rPr>
          <w:color w:val="000000" w:themeColor="text1"/>
        </w:rPr>
        <w:t>ip/response rate increase</w:t>
      </w:r>
      <w:r w:rsidR="00B84059">
        <w:rPr>
          <w:color w:val="000000" w:themeColor="text1"/>
        </w:rPr>
        <w:t>d</w:t>
      </w:r>
      <w:r w:rsidR="0078542C">
        <w:rPr>
          <w:color w:val="000000" w:themeColor="text1"/>
        </w:rPr>
        <w:t xml:space="preserve"> to</w:t>
      </w:r>
      <w:r w:rsidR="001A04F8">
        <w:rPr>
          <w:color w:val="000000" w:themeColor="text1"/>
        </w:rPr>
        <w:t xml:space="preserve"> 23</w:t>
      </w:r>
      <w:r w:rsidR="00917C02" w:rsidRPr="00917C02">
        <w:rPr>
          <w:color w:val="000000" w:themeColor="text1"/>
        </w:rPr>
        <w:t>.</w:t>
      </w:r>
      <w:r w:rsidR="001A04F8">
        <w:rPr>
          <w:color w:val="000000" w:themeColor="text1"/>
        </w:rPr>
        <w:t>8</w:t>
      </w:r>
      <w:r w:rsidRPr="00917C02">
        <w:rPr>
          <w:color w:val="000000" w:themeColor="text1"/>
        </w:rPr>
        <w:t>%</w:t>
      </w:r>
      <w:r w:rsidR="005F0B46" w:rsidRPr="00917C02">
        <w:rPr>
          <w:color w:val="000000" w:themeColor="text1"/>
        </w:rPr>
        <w:t xml:space="preserve"> </w:t>
      </w:r>
      <w:r w:rsidR="005F0B46">
        <w:rPr>
          <w:color w:val="000000" w:themeColor="text1"/>
        </w:rPr>
        <w:t xml:space="preserve">with </w:t>
      </w:r>
      <w:r w:rsidR="008944CA">
        <w:rPr>
          <w:color w:val="000000" w:themeColor="text1"/>
        </w:rPr>
        <w:t>track lengths</w:t>
      </w:r>
      <w:r w:rsidR="00A12402">
        <w:rPr>
          <w:color w:val="000000" w:themeColor="text1"/>
        </w:rPr>
        <w:t xml:space="preserve"> on the array</w:t>
      </w:r>
      <w:r w:rsidR="005F0B46">
        <w:rPr>
          <w:color w:val="000000" w:themeColor="text1"/>
        </w:rPr>
        <w:t xml:space="preserve"> </w:t>
      </w:r>
      <w:r w:rsidR="00917C02">
        <w:rPr>
          <w:color w:val="000000" w:themeColor="text1"/>
        </w:rPr>
        <w:t xml:space="preserve">ranging between </w:t>
      </w:r>
      <w:r w:rsidR="001A04F8">
        <w:rPr>
          <w:color w:val="000000" w:themeColor="text1"/>
        </w:rPr>
        <w:t>17</w:t>
      </w:r>
      <w:r w:rsidR="00917C02">
        <w:rPr>
          <w:color w:val="000000" w:themeColor="text1"/>
        </w:rPr>
        <w:t xml:space="preserve"> and </w:t>
      </w:r>
      <w:r w:rsidR="001A04F8">
        <w:rPr>
          <w:color w:val="000000" w:themeColor="text1"/>
        </w:rPr>
        <w:t>294</w:t>
      </w:r>
      <w:r w:rsidR="009D5315">
        <w:rPr>
          <w:color w:val="000000" w:themeColor="text1"/>
        </w:rPr>
        <w:t>-</w:t>
      </w:r>
      <w:r w:rsidR="00917C02">
        <w:rPr>
          <w:color w:val="000000" w:themeColor="text1"/>
        </w:rPr>
        <w:t xml:space="preserve">days </w:t>
      </w:r>
      <w:r w:rsidR="001A04F8">
        <w:rPr>
          <w:color w:val="000000" w:themeColor="text1"/>
        </w:rPr>
        <w:t>(</w:t>
      </w:r>
      <w:r w:rsidR="001A04F8" w:rsidRPr="001A04F8">
        <w:rPr>
          <w:color w:val="000000" w:themeColor="text1"/>
        </w:rPr>
        <w:t>mean =</w:t>
      </w:r>
      <w:r w:rsidR="000958D2" w:rsidRPr="001A04F8">
        <w:rPr>
          <w:color w:val="000000" w:themeColor="text1"/>
        </w:rPr>
        <w:t xml:space="preserve"> </w:t>
      </w:r>
      <w:r w:rsidR="001A04F8" w:rsidRPr="001A04F8">
        <w:rPr>
          <w:color w:val="000000" w:themeColor="text1"/>
        </w:rPr>
        <w:t xml:space="preserve">165.6, </w:t>
      </w:r>
      <w:r w:rsidR="000958D2" w:rsidRPr="001A04F8">
        <w:rPr>
          <w:color w:val="000000" w:themeColor="text1"/>
        </w:rPr>
        <w:t>s.d</w:t>
      </w:r>
      <w:r w:rsidR="005F0B46" w:rsidRPr="001A04F8">
        <w:rPr>
          <w:color w:val="000000" w:themeColor="text1"/>
        </w:rPr>
        <w:t xml:space="preserve">. = </w:t>
      </w:r>
      <w:r w:rsidR="001A04F8" w:rsidRPr="001A04F8">
        <w:rPr>
          <w:color w:val="000000" w:themeColor="text1"/>
        </w:rPr>
        <w:t>93.7</w:t>
      </w:r>
      <w:r w:rsidR="005F0B46" w:rsidRPr="001A04F8">
        <w:rPr>
          <w:color w:val="000000" w:themeColor="text1"/>
        </w:rPr>
        <w:t>)</w:t>
      </w:r>
      <w:r w:rsidR="00252B03">
        <w:rPr>
          <w:color w:val="000000" w:themeColor="text1"/>
        </w:rPr>
        <w:t xml:space="preserve"> (Table 1)</w:t>
      </w:r>
      <w:r w:rsidRPr="001A04F8">
        <w:rPr>
          <w:color w:val="000000" w:themeColor="text1"/>
        </w:rPr>
        <w:t>.</w:t>
      </w:r>
    </w:p>
    <w:p w14:paraId="25D1527B" w14:textId="78858F96" w:rsidR="006470CE" w:rsidRPr="00616930" w:rsidRDefault="006470CE" w:rsidP="00B84950">
      <w:pPr>
        <w:spacing w:line="480" w:lineRule="auto"/>
        <w:rPr>
          <w:color w:val="000000" w:themeColor="text1"/>
        </w:rPr>
      </w:pPr>
    </w:p>
    <w:p w14:paraId="412D785C" w14:textId="3C75FAA6" w:rsidR="006470CE" w:rsidRPr="00616930" w:rsidRDefault="006470CE" w:rsidP="00B84950">
      <w:pPr>
        <w:spacing w:line="480" w:lineRule="auto"/>
        <w:rPr>
          <w:i/>
        </w:rPr>
      </w:pPr>
      <w:r w:rsidRPr="00616930">
        <w:rPr>
          <w:i/>
        </w:rPr>
        <w:t>Testing for size selective survivorship bias</w:t>
      </w:r>
    </w:p>
    <w:p w14:paraId="021120BB" w14:textId="39FD0C86" w:rsidR="004603D1" w:rsidRPr="00616930" w:rsidRDefault="006470CE" w:rsidP="00A53375">
      <w:pPr>
        <w:spacing w:line="480" w:lineRule="auto"/>
      </w:pPr>
      <w:r w:rsidRPr="00616930">
        <w:t xml:space="preserve">The mean fork length of </w:t>
      </w:r>
      <w:r w:rsidR="00F347C5">
        <w:t>opakapaka</w:t>
      </w:r>
      <w:r w:rsidRPr="00616930">
        <w:t xml:space="preserve"> with tracks classified valid (</w:t>
      </w:r>
      <w:r w:rsidRPr="00121F17">
        <w:rPr>
          <w:color w:val="000000" w:themeColor="text1"/>
        </w:rPr>
        <w:t>44.44 cm</w:t>
      </w:r>
      <w:r w:rsidRPr="00616930">
        <w:t>) fell within the 95% confidence interval from simulation data sampled without replacement (</w:t>
      </w:r>
      <w:r w:rsidRPr="00121F17">
        <w:rPr>
          <w:color w:val="000000" w:themeColor="text1"/>
        </w:rPr>
        <w:t>43.56 - 52.</w:t>
      </w:r>
      <w:r w:rsidR="00121F17" w:rsidRPr="00121F17">
        <w:rPr>
          <w:color w:val="000000" w:themeColor="text1"/>
        </w:rPr>
        <w:t>70</w:t>
      </w:r>
      <w:r w:rsidRPr="00616930">
        <w:t xml:space="preserve">). However, the standard deviation of fork lengths of </w:t>
      </w:r>
      <w:r w:rsidR="00F347C5">
        <w:t>opakapaka</w:t>
      </w:r>
      <w:r w:rsidRPr="00616930">
        <w:rPr>
          <w:i/>
        </w:rPr>
        <w:t xml:space="preserve"> </w:t>
      </w:r>
      <w:r w:rsidRPr="00616930">
        <w:t>with tracks classified valid (</w:t>
      </w:r>
      <w:r w:rsidRPr="001043C7">
        <w:rPr>
          <w:color w:val="000000" w:themeColor="text1"/>
        </w:rPr>
        <w:t>3.38 cm) did not fall within the 95% confidence interval from simulation data sampled without replacement (6.2</w:t>
      </w:r>
      <w:r w:rsidR="001043C7" w:rsidRPr="001043C7">
        <w:rPr>
          <w:color w:val="000000" w:themeColor="text1"/>
        </w:rPr>
        <w:t>0</w:t>
      </w:r>
      <w:r w:rsidRPr="001043C7">
        <w:rPr>
          <w:color w:val="000000" w:themeColor="text1"/>
        </w:rPr>
        <w:t xml:space="preserve"> - 13.</w:t>
      </w:r>
      <w:r w:rsidR="001043C7" w:rsidRPr="001043C7">
        <w:rPr>
          <w:color w:val="000000" w:themeColor="text1"/>
        </w:rPr>
        <w:t>34</w:t>
      </w:r>
      <w:r w:rsidR="00DE3514" w:rsidRPr="001043C7">
        <w:rPr>
          <w:color w:val="000000" w:themeColor="text1"/>
        </w:rPr>
        <w:t xml:space="preserve"> c</w:t>
      </w:r>
      <w:r w:rsidR="00DE3514">
        <w:t>m</w:t>
      </w:r>
      <w:r w:rsidRPr="00616930">
        <w:t>). This result indicates that the</w:t>
      </w:r>
      <w:r w:rsidR="007E1F5F">
        <w:t xml:space="preserve"> mean</w:t>
      </w:r>
      <w:r w:rsidRPr="00616930">
        <w:t xml:space="preserve"> size of fish with tracks classified valid </w:t>
      </w:r>
      <w:r w:rsidR="007E1F5F">
        <w:t>did</w:t>
      </w:r>
      <w:r w:rsidRPr="00616930">
        <w:t xml:space="preserve"> not differ from a random subset of the total population,</w:t>
      </w:r>
      <w:r w:rsidR="003D4F23">
        <w:t xml:space="preserve"> but</w:t>
      </w:r>
      <w:r w:rsidRPr="00616930">
        <w:t xml:space="preserve"> the </w:t>
      </w:r>
      <w:r w:rsidR="00252B03">
        <w:t xml:space="preserve">smallest and </w:t>
      </w:r>
      <w:r w:rsidRPr="00616930">
        <w:t>largest fish tagged were under represented in the data (Figure 4).</w:t>
      </w:r>
    </w:p>
    <w:p w14:paraId="27FB68D6" w14:textId="2EC5195F" w:rsidR="00A53375" w:rsidRDefault="00A53375" w:rsidP="00A53375">
      <w:pPr>
        <w:spacing w:line="480" w:lineRule="auto"/>
      </w:pPr>
    </w:p>
    <w:p w14:paraId="1D51744E" w14:textId="2A6DF23F" w:rsidR="00D87494" w:rsidRDefault="00D87494" w:rsidP="00D87494">
      <w:pPr>
        <w:spacing w:line="480" w:lineRule="auto"/>
        <w:outlineLvl w:val="1"/>
        <w:rPr>
          <w:i/>
          <w:color w:val="000000" w:themeColor="text1"/>
        </w:rPr>
      </w:pPr>
      <w:r>
        <w:rPr>
          <w:i/>
          <w:color w:val="000000" w:themeColor="text1"/>
        </w:rPr>
        <w:t>Calculating Individual Home Range</w:t>
      </w:r>
    </w:p>
    <w:p w14:paraId="62EC7BAB" w14:textId="289254B2" w:rsidR="008C2216" w:rsidRPr="00DE3514" w:rsidRDefault="00CF125C" w:rsidP="00A53375">
      <w:pPr>
        <w:spacing w:line="480" w:lineRule="auto"/>
        <w:rPr>
          <w:color w:val="FF0000"/>
        </w:rPr>
      </w:pPr>
      <w:r w:rsidRPr="00616930">
        <w:rPr>
          <w:color w:val="000000" w:themeColor="text1"/>
        </w:rPr>
        <w:t xml:space="preserve">Conservative Scenario – </w:t>
      </w:r>
      <w:r w:rsidR="000D6422">
        <w:t>Estimates of i</w:t>
      </w:r>
      <w:r w:rsidR="007D7580">
        <w:t xml:space="preserve">ndividual </w:t>
      </w:r>
      <w:r w:rsidR="000D6422">
        <w:t xml:space="preserve">depth constrained </w:t>
      </w:r>
      <w:r w:rsidR="007D7580">
        <w:t xml:space="preserve">linear home range varied between </w:t>
      </w:r>
      <w:r w:rsidR="007D7580" w:rsidRPr="0045452D">
        <w:rPr>
          <w:color w:val="000000" w:themeColor="text1"/>
        </w:rPr>
        <w:t>3.2-km and 9.</w:t>
      </w:r>
      <w:r w:rsidR="009D5315">
        <w:rPr>
          <w:color w:val="000000" w:themeColor="text1"/>
        </w:rPr>
        <w:t>4</w:t>
      </w:r>
      <w:r w:rsidR="007D7580" w:rsidRPr="0045452D">
        <w:rPr>
          <w:color w:val="000000" w:themeColor="text1"/>
        </w:rPr>
        <w:t xml:space="preserve">-km. </w:t>
      </w:r>
      <w:r w:rsidR="00703DAF" w:rsidRPr="00703DAF">
        <w:t xml:space="preserve">The mean maximum observed movement distance for the 10 tags was 5.3 km (s.d. = 2.27). The median maximum observed movement distance was 4.6 km (Min = 3.2, </w:t>
      </w:r>
      <w:r w:rsidR="009D5315">
        <w:t>1st</w:t>
      </w:r>
      <w:r w:rsidR="00703DAF" w:rsidRPr="00703DAF">
        <w:t xml:space="preserve"> Quantile = 3.2, </w:t>
      </w:r>
      <w:r w:rsidR="009D5315">
        <w:t>3rd</w:t>
      </w:r>
      <w:r w:rsidR="00703DAF" w:rsidRPr="00703DAF">
        <w:t xml:space="preserve"> Quantile = 7.</w:t>
      </w:r>
      <w:r w:rsidR="009D5315">
        <w:t>2</w:t>
      </w:r>
      <w:r w:rsidR="00703DAF" w:rsidRPr="00703DAF">
        <w:t>, Max = 9.</w:t>
      </w:r>
      <w:r w:rsidR="009D5315">
        <w:t>4</w:t>
      </w:r>
      <w:r w:rsidR="00703DAF" w:rsidRPr="00703DAF">
        <w:t>)</w:t>
      </w:r>
      <w:r w:rsidR="00703DAF">
        <w:t xml:space="preserve">. </w:t>
      </w:r>
    </w:p>
    <w:p w14:paraId="11A46C22" w14:textId="36D61CF6" w:rsidR="00CF125C" w:rsidRDefault="00CF125C" w:rsidP="00A53375">
      <w:pPr>
        <w:spacing w:line="480" w:lineRule="auto"/>
      </w:pPr>
    </w:p>
    <w:p w14:paraId="4F21D14C" w14:textId="653C490D" w:rsidR="00CF125C" w:rsidRDefault="00CF125C" w:rsidP="00A53375">
      <w:pPr>
        <w:spacing w:line="480" w:lineRule="auto"/>
      </w:pPr>
      <w:r>
        <w:rPr>
          <w:color w:val="000000" w:themeColor="text1"/>
        </w:rPr>
        <w:lastRenderedPageBreak/>
        <w:t xml:space="preserve">Less </w:t>
      </w:r>
      <w:r w:rsidRPr="00616930">
        <w:rPr>
          <w:color w:val="000000" w:themeColor="text1"/>
        </w:rPr>
        <w:t xml:space="preserve">Conservative Scenario – </w:t>
      </w:r>
      <w:r w:rsidRPr="00616930">
        <w:t>Uncertain tracks are defined by the status algorithm as tags detected on the array but with no significant movements observed 14</w:t>
      </w:r>
      <w:r w:rsidR="00A12402">
        <w:t>-</w:t>
      </w:r>
      <w:r w:rsidRPr="00616930">
        <w:t>days post tagging. If they are in fact alive, individuals in this category typically exhibit a high degree of site fidelity, detected continuously or with regular periodicity at a single station over long periods. Combined with the valid tracks, there was an observed but not unexpected decrease in the maximum movement distance observed for this group. The mean maximum observed movement distance for the 4</w:t>
      </w:r>
      <w:r w:rsidR="00917C02">
        <w:t>1</w:t>
      </w:r>
      <w:r w:rsidRPr="00616930">
        <w:t xml:space="preserve"> tags was </w:t>
      </w:r>
      <w:r w:rsidRPr="00917C02">
        <w:rPr>
          <w:color w:val="000000" w:themeColor="text1"/>
        </w:rPr>
        <w:t>3.</w:t>
      </w:r>
      <w:r w:rsidR="00917C02" w:rsidRPr="00917C02">
        <w:rPr>
          <w:color w:val="000000" w:themeColor="text1"/>
        </w:rPr>
        <w:t>5</w:t>
      </w:r>
      <w:r w:rsidR="000B1261" w:rsidRPr="00917C02">
        <w:rPr>
          <w:color w:val="000000" w:themeColor="text1"/>
        </w:rPr>
        <w:t>-km</w:t>
      </w:r>
      <w:r w:rsidRPr="00917C02">
        <w:rPr>
          <w:color w:val="000000" w:themeColor="text1"/>
        </w:rPr>
        <w:t xml:space="preserve"> (s.d. = 2.</w:t>
      </w:r>
      <w:r w:rsidR="00917C02" w:rsidRPr="00917C02">
        <w:rPr>
          <w:color w:val="000000" w:themeColor="text1"/>
        </w:rPr>
        <w:t>8</w:t>
      </w:r>
      <w:r w:rsidRPr="00917C02">
        <w:rPr>
          <w:color w:val="000000" w:themeColor="text1"/>
        </w:rPr>
        <w:t xml:space="preserve">). </w:t>
      </w:r>
      <w:r w:rsidRPr="00616930">
        <w:t xml:space="preserve">The median maximum observed movement distance was </w:t>
      </w:r>
      <w:r w:rsidR="00917C02" w:rsidRPr="00917C02">
        <w:rPr>
          <w:color w:val="000000" w:themeColor="text1"/>
        </w:rPr>
        <w:t>3.2</w:t>
      </w:r>
      <w:r w:rsidR="000B1261" w:rsidRPr="00917C02">
        <w:rPr>
          <w:color w:val="000000" w:themeColor="text1"/>
        </w:rPr>
        <w:t xml:space="preserve">-km </w:t>
      </w:r>
      <w:r w:rsidRPr="00917C02">
        <w:rPr>
          <w:color w:val="000000" w:themeColor="text1"/>
        </w:rPr>
        <w:t xml:space="preserve">(Min = 0, </w:t>
      </w:r>
      <w:r w:rsidR="009D5315">
        <w:rPr>
          <w:color w:val="000000" w:themeColor="text1"/>
        </w:rPr>
        <w:t>1st</w:t>
      </w:r>
      <w:r w:rsidRPr="00917C02">
        <w:rPr>
          <w:color w:val="000000" w:themeColor="text1"/>
        </w:rPr>
        <w:t xml:space="preserve"> Quantile = 1.6</w:t>
      </w:r>
      <w:r w:rsidR="009D5315">
        <w:rPr>
          <w:color w:val="000000" w:themeColor="text1"/>
        </w:rPr>
        <w:t>,</w:t>
      </w:r>
      <w:r w:rsidRPr="00917C02">
        <w:rPr>
          <w:color w:val="000000" w:themeColor="text1"/>
        </w:rPr>
        <w:t xml:space="preserve"> </w:t>
      </w:r>
      <w:r w:rsidR="009D5315">
        <w:rPr>
          <w:color w:val="000000" w:themeColor="text1"/>
        </w:rPr>
        <w:t>3rd</w:t>
      </w:r>
      <w:r w:rsidRPr="00917C02">
        <w:rPr>
          <w:color w:val="000000" w:themeColor="text1"/>
        </w:rPr>
        <w:t xml:space="preserve"> Quantile = 5.</w:t>
      </w:r>
      <w:r w:rsidR="00917C02" w:rsidRPr="00917C02">
        <w:rPr>
          <w:color w:val="000000" w:themeColor="text1"/>
        </w:rPr>
        <w:t>5</w:t>
      </w:r>
      <w:r w:rsidRPr="00917C02">
        <w:rPr>
          <w:color w:val="000000" w:themeColor="text1"/>
        </w:rPr>
        <w:t xml:space="preserve">, Max = 9.37). </w:t>
      </w:r>
      <w:r w:rsidRPr="00A12402">
        <w:rPr>
          <w:color w:val="000000" w:themeColor="text1"/>
        </w:rPr>
        <w:t>(Figure 7).</w:t>
      </w:r>
    </w:p>
    <w:p w14:paraId="1CEA3A0B" w14:textId="77777777" w:rsidR="007D7580" w:rsidRDefault="007D7580" w:rsidP="00A53375">
      <w:pPr>
        <w:spacing w:line="480" w:lineRule="auto"/>
      </w:pPr>
    </w:p>
    <w:p w14:paraId="553DF13E" w14:textId="08869A51" w:rsidR="008C2216" w:rsidRDefault="008C2216" w:rsidP="00A53375">
      <w:pPr>
        <w:spacing w:line="480" w:lineRule="auto"/>
        <w:rPr>
          <w:i/>
        </w:rPr>
      </w:pPr>
      <w:r>
        <w:rPr>
          <w:i/>
        </w:rPr>
        <w:t>Comparison to BRFAs</w:t>
      </w:r>
    </w:p>
    <w:p w14:paraId="4F04E949" w14:textId="196BF750" w:rsidR="008C2216" w:rsidRPr="008C2216" w:rsidRDefault="008C2216" w:rsidP="008C2216">
      <w:pPr>
        <w:spacing w:line="480" w:lineRule="auto"/>
      </w:pPr>
      <w:r w:rsidRPr="00616930">
        <w:t xml:space="preserve">The median linear dimension of the BRFA </w:t>
      </w:r>
      <w:r w:rsidR="00E54C63">
        <w:t xml:space="preserve">network </w:t>
      </w:r>
      <w:r w:rsidRPr="00616930">
        <w:t xml:space="preserve">was </w:t>
      </w:r>
      <w:r>
        <w:t xml:space="preserve">found to be </w:t>
      </w:r>
      <w:r w:rsidRPr="00616930">
        <w:t>14.70</w:t>
      </w:r>
      <w:r w:rsidR="000B1261">
        <w:t xml:space="preserve">-km </w:t>
      </w:r>
      <w:r w:rsidRPr="00616930">
        <w:t xml:space="preserve">(Min = 2.99, </w:t>
      </w:r>
      <w:r w:rsidR="009D5315">
        <w:t>1st</w:t>
      </w:r>
      <w:r w:rsidRPr="00616930">
        <w:t xml:space="preserve"> Quantile = 10.65, </w:t>
      </w:r>
      <w:r w:rsidR="009D5315">
        <w:t>3rd</w:t>
      </w:r>
      <w:r w:rsidRPr="00616930">
        <w:t xml:space="preserve"> Quantile = 19.13, Max = 54.56).</w:t>
      </w:r>
      <w:r w:rsidR="007A7567">
        <w:t xml:space="preserve"> With the exception of BRFA-B, home range lengths </w:t>
      </w:r>
      <w:r w:rsidR="009569BB">
        <w:t xml:space="preserve">observed </w:t>
      </w:r>
      <w:r w:rsidR="007A7567">
        <w:t xml:space="preserve">were less than the linear habitat dimension of all BRFAs under both conservative and less conservative scenarios. </w:t>
      </w:r>
    </w:p>
    <w:p w14:paraId="2EDAC95A" w14:textId="2C2D7557" w:rsidR="008C2216" w:rsidRDefault="008C2216" w:rsidP="00A53375">
      <w:pPr>
        <w:spacing w:line="480" w:lineRule="auto"/>
      </w:pPr>
    </w:p>
    <w:p w14:paraId="66FB425A" w14:textId="65772E1B" w:rsidR="00D87494" w:rsidRPr="00D87494" w:rsidRDefault="00D87494" w:rsidP="00A53375">
      <w:pPr>
        <w:spacing w:line="480" w:lineRule="auto"/>
        <w:rPr>
          <w:i/>
        </w:rPr>
      </w:pPr>
      <w:r>
        <w:rPr>
          <w:i/>
        </w:rPr>
        <w:t>Quantifying Spillover</w:t>
      </w:r>
    </w:p>
    <w:p w14:paraId="75363FFE" w14:textId="11595ECF" w:rsidR="00605B98" w:rsidRDefault="00C15455" w:rsidP="00703DAF">
      <w:pPr>
        <w:spacing w:line="480" w:lineRule="auto"/>
        <w:rPr>
          <w:color w:val="000000" w:themeColor="text1"/>
        </w:rPr>
      </w:pPr>
      <w:r w:rsidRPr="00616930">
        <w:rPr>
          <w:color w:val="000000" w:themeColor="text1"/>
        </w:rPr>
        <w:t xml:space="preserve">Conservative Scenario – </w:t>
      </w:r>
      <w:r w:rsidR="00A04F35">
        <w:rPr>
          <w:color w:val="000000" w:themeColor="text1"/>
        </w:rPr>
        <w:t>Five</w:t>
      </w:r>
      <w:r w:rsidR="00605B98" w:rsidRPr="00616930">
        <w:rPr>
          <w:color w:val="000000" w:themeColor="text1"/>
        </w:rPr>
        <w:t xml:space="preserve"> of the </w:t>
      </w:r>
      <w:r w:rsidR="00A04F35">
        <w:rPr>
          <w:color w:val="000000" w:themeColor="text1"/>
        </w:rPr>
        <w:t>10</w:t>
      </w:r>
      <w:r w:rsidR="00605B98" w:rsidRPr="00616930">
        <w:rPr>
          <w:color w:val="000000" w:themeColor="text1"/>
        </w:rPr>
        <w:t xml:space="preserve"> tracks were detected crossing the BRFA boundaries a combined total of </w:t>
      </w:r>
      <w:r w:rsidR="00A04F35">
        <w:rPr>
          <w:color w:val="000000" w:themeColor="text1"/>
        </w:rPr>
        <w:t>51</w:t>
      </w:r>
      <w:r w:rsidR="00605B98" w:rsidRPr="00616930">
        <w:rPr>
          <w:color w:val="000000" w:themeColor="text1"/>
        </w:rPr>
        <w:t xml:space="preserve"> times.</w:t>
      </w:r>
      <w:r w:rsidR="00703DAF">
        <w:rPr>
          <w:color w:val="000000" w:themeColor="text1"/>
        </w:rPr>
        <w:t xml:space="preserve"> </w:t>
      </w:r>
      <w:r w:rsidR="00703DAF" w:rsidRPr="00703DAF">
        <w:rPr>
          <w:color w:val="000000" w:themeColor="text1"/>
        </w:rPr>
        <w:t xml:space="preserve">The mean number of BRFA crossings detected per fish was 5.1 (s.d. = 5.97) over a mean track duration of </w:t>
      </w:r>
      <w:r w:rsidR="00E46C05">
        <w:rPr>
          <w:color w:val="000000" w:themeColor="text1"/>
        </w:rPr>
        <w:t>195</w:t>
      </w:r>
      <w:r w:rsidR="00703DAF" w:rsidRPr="00703DAF">
        <w:rPr>
          <w:color w:val="000000" w:themeColor="text1"/>
        </w:rPr>
        <w:t>.</w:t>
      </w:r>
      <w:r w:rsidR="00E46C05">
        <w:rPr>
          <w:color w:val="000000" w:themeColor="text1"/>
        </w:rPr>
        <w:t>2</w:t>
      </w:r>
      <w:r w:rsidR="0011776E">
        <w:rPr>
          <w:color w:val="000000" w:themeColor="text1"/>
        </w:rPr>
        <w:t>-</w:t>
      </w:r>
      <w:r w:rsidR="00703DAF" w:rsidRPr="00703DAF">
        <w:rPr>
          <w:color w:val="000000" w:themeColor="text1"/>
        </w:rPr>
        <w:t xml:space="preserve">days (s.d. = </w:t>
      </w:r>
      <w:r w:rsidR="00E46C05">
        <w:rPr>
          <w:color w:val="000000" w:themeColor="text1"/>
        </w:rPr>
        <w:t>9</w:t>
      </w:r>
      <w:r w:rsidR="0011776E">
        <w:rPr>
          <w:color w:val="000000" w:themeColor="text1"/>
        </w:rPr>
        <w:t>4</w:t>
      </w:r>
      <w:r w:rsidR="00703DAF" w:rsidRPr="00703DAF">
        <w:rPr>
          <w:color w:val="000000" w:themeColor="text1"/>
        </w:rPr>
        <w:t xml:space="preserve">). Standardized by </w:t>
      </w:r>
      <w:r w:rsidR="00A12402">
        <w:rPr>
          <w:color w:val="000000" w:themeColor="text1"/>
        </w:rPr>
        <w:t>track length</w:t>
      </w:r>
      <w:r w:rsidR="00703DAF" w:rsidRPr="00703DAF">
        <w:rPr>
          <w:color w:val="000000" w:themeColor="text1"/>
        </w:rPr>
        <w:t>, the mean crossings into or out of the BRFA detected per fish per day was approximately 0.02 (</w:t>
      </w:r>
      <w:r w:rsidR="00917C02">
        <w:rPr>
          <w:color w:val="000000" w:themeColor="text1"/>
        </w:rPr>
        <w:t>s.d.</w:t>
      </w:r>
      <w:r w:rsidR="00703DAF" w:rsidRPr="00703DAF">
        <w:rPr>
          <w:color w:val="000000" w:themeColor="text1"/>
        </w:rPr>
        <w:t xml:space="preserve"> = 0.03) or once every </w:t>
      </w:r>
      <w:r w:rsidR="0011776E">
        <w:rPr>
          <w:color w:val="000000" w:themeColor="text1"/>
        </w:rPr>
        <w:t>43.2-</w:t>
      </w:r>
      <w:r w:rsidR="00703DAF" w:rsidRPr="00703DAF">
        <w:rPr>
          <w:color w:val="000000" w:themeColor="text1"/>
        </w:rPr>
        <w:t>days. However individual rates were as high as 0.064 crossings per day, equivalent to crossing once every 15.</w:t>
      </w:r>
      <w:r w:rsidR="0011776E">
        <w:rPr>
          <w:color w:val="000000" w:themeColor="text1"/>
        </w:rPr>
        <w:t>7-</w:t>
      </w:r>
      <w:r w:rsidR="00703DAF" w:rsidRPr="00703DAF">
        <w:rPr>
          <w:color w:val="000000" w:themeColor="text1"/>
        </w:rPr>
        <w:t xml:space="preserve">days. The median number of crossings observed per fish per day at liberty was 0.01 (Min = 0, </w:t>
      </w:r>
      <w:r w:rsidR="009D5315">
        <w:rPr>
          <w:color w:val="000000" w:themeColor="text1"/>
        </w:rPr>
        <w:t>1st</w:t>
      </w:r>
      <w:r w:rsidR="00703DAF" w:rsidRPr="00703DAF">
        <w:rPr>
          <w:color w:val="000000" w:themeColor="text1"/>
        </w:rPr>
        <w:t xml:space="preserve"> Quantile = 0, </w:t>
      </w:r>
      <w:r w:rsidR="009D5315">
        <w:rPr>
          <w:color w:val="000000" w:themeColor="text1"/>
        </w:rPr>
        <w:t>3rd</w:t>
      </w:r>
      <w:r w:rsidR="00703DAF" w:rsidRPr="00703DAF">
        <w:rPr>
          <w:color w:val="000000" w:themeColor="text1"/>
        </w:rPr>
        <w:t xml:space="preserve"> Quantile = 0.05, Max =</w:t>
      </w:r>
      <w:r w:rsidR="0011776E">
        <w:rPr>
          <w:color w:val="000000" w:themeColor="text1"/>
        </w:rPr>
        <w:t xml:space="preserve"> </w:t>
      </w:r>
      <w:r w:rsidR="00703DAF" w:rsidRPr="00703DAF">
        <w:rPr>
          <w:color w:val="000000" w:themeColor="text1"/>
        </w:rPr>
        <w:t xml:space="preserve">0.06) or once per </w:t>
      </w:r>
      <w:r w:rsidR="0011776E">
        <w:rPr>
          <w:color w:val="000000" w:themeColor="text1"/>
        </w:rPr>
        <w:t>97.7-</w:t>
      </w:r>
      <w:r w:rsidR="00703DAF" w:rsidRPr="00703DAF">
        <w:rPr>
          <w:color w:val="000000" w:themeColor="text1"/>
        </w:rPr>
        <w:t>days.</w:t>
      </w:r>
    </w:p>
    <w:p w14:paraId="6AFF00CB" w14:textId="77777777" w:rsidR="00703DAF" w:rsidRPr="00616930" w:rsidRDefault="00703DAF" w:rsidP="00703DAF">
      <w:pPr>
        <w:spacing w:line="480" w:lineRule="auto"/>
        <w:rPr>
          <w:color w:val="000000" w:themeColor="text1"/>
        </w:rPr>
      </w:pPr>
    </w:p>
    <w:p w14:paraId="547E449A" w14:textId="1DF3F4F9" w:rsidR="00CE3465" w:rsidRDefault="00605B98" w:rsidP="007A7567">
      <w:pPr>
        <w:spacing w:line="480" w:lineRule="auto"/>
        <w:rPr>
          <w:color w:val="000000" w:themeColor="text1"/>
        </w:rPr>
      </w:pPr>
      <w:r w:rsidRPr="007D7580">
        <w:rPr>
          <w:color w:val="000000" w:themeColor="text1"/>
        </w:rPr>
        <w:t>Less Conservative Scenario –</w:t>
      </w:r>
      <w:r w:rsidRPr="00616930">
        <w:rPr>
          <w:i/>
          <w:color w:val="000000" w:themeColor="text1"/>
        </w:rPr>
        <w:t xml:space="preserve"> </w:t>
      </w:r>
      <w:r w:rsidRPr="00616930">
        <w:rPr>
          <w:color w:val="000000" w:themeColor="text1"/>
        </w:rPr>
        <w:t>With the inclusion of additional tags with undetermined status</w:t>
      </w:r>
      <w:r w:rsidR="00917C02">
        <w:rPr>
          <w:color w:val="000000" w:themeColor="text1"/>
        </w:rPr>
        <w:t>, 9</w:t>
      </w:r>
      <w:r w:rsidRPr="00616930">
        <w:rPr>
          <w:color w:val="000000" w:themeColor="text1"/>
        </w:rPr>
        <w:t xml:space="preserve"> </w:t>
      </w:r>
      <w:r w:rsidR="00ED2D48">
        <w:rPr>
          <w:color w:val="000000" w:themeColor="text1"/>
        </w:rPr>
        <w:t xml:space="preserve">of 41 </w:t>
      </w:r>
      <w:r w:rsidRPr="00616930">
        <w:rPr>
          <w:color w:val="000000" w:themeColor="text1"/>
        </w:rPr>
        <w:t xml:space="preserve">fish </w:t>
      </w:r>
      <w:r w:rsidR="00917C02">
        <w:rPr>
          <w:color w:val="000000" w:themeColor="text1"/>
        </w:rPr>
        <w:t xml:space="preserve">were </w:t>
      </w:r>
      <w:r w:rsidRPr="00616930">
        <w:rPr>
          <w:color w:val="000000" w:themeColor="text1"/>
        </w:rPr>
        <w:t xml:space="preserve">detected moving across BRFA boundaries </w:t>
      </w:r>
      <w:r w:rsidR="00917C02">
        <w:rPr>
          <w:color w:val="000000" w:themeColor="text1"/>
        </w:rPr>
        <w:t xml:space="preserve">a </w:t>
      </w:r>
      <w:r w:rsidRPr="00616930">
        <w:rPr>
          <w:color w:val="000000" w:themeColor="text1"/>
        </w:rPr>
        <w:t xml:space="preserve">combined total of </w:t>
      </w:r>
      <w:r w:rsidR="00917C02">
        <w:rPr>
          <w:color w:val="000000" w:themeColor="text1"/>
        </w:rPr>
        <w:t>100</w:t>
      </w:r>
      <w:r w:rsidRPr="00616930">
        <w:rPr>
          <w:color w:val="000000" w:themeColor="text1"/>
        </w:rPr>
        <w:t xml:space="preserve"> </w:t>
      </w:r>
      <w:r w:rsidR="00917C02">
        <w:rPr>
          <w:color w:val="000000" w:themeColor="text1"/>
        </w:rPr>
        <w:t>times</w:t>
      </w:r>
      <w:r w:rsidRPr="00616930">
        <w:rPr>
          <w:color w:val="000000" w:themeColor="text1"/>
        </w:rPr>
        <w:t>. The mean number of boundary crossings per fish was 2.4 (</w:t>
      </w:r>
      <w:r w:rsidR="00DD3E40">
        <w:rPr>
          <w:color w:val="000000" w:themeColor="text1"/>
        </w:rPr>
        <w:t>s</w:t>
      </w:r>
      <w:r w:rsidR="00701E81">
        <w:rPr>
          <w:color w:val="000000" w:themeColor="text1"/>
        </w:rPr>
        <w:t>.</w:t>
      </w:r>
      <w:r w:rsidR="00DD3E40">
        <w:rPr>
          <w:color w:val="000000" w:themeColor="text1"/>
        </w:rPr>
        <w:t>d</w:t>
      </w:r>
      <w:r w:rsidR="00701E81">
        <w:rPr>
          <w:color w:val="000000" w:themeColor="text1"/>
        </w:rPr>
        <w:t>.</w:t>
      </w:r>
      <w:r w:rsidR="0040224C">
        <w:rPr>
          <w:color w:val="000000" w:themeColor="text1"/>
        </w:rPr>
        <w:t xml:space="preserve"> = 5.1</w:t>
      </w:r>
      <w:r w:rsidRPr="00616930">
        <w:rPr>
          <w:color w:val="000000" w:themeColor="text1"/>
        </w:rPr>
        <w:t>)</w:t>
      </w:r>
      <w:r w:rsidR="00917C02">
        <w:rPr>
          <w:color w:val="000000" w:themeColor="text1"/>
        </w:rPr>
        <w:t xml:space="preserve"> over a mean track duration of </w:t>
      </w:r>
      <w:r w:rsidR="00ED2D48">
        <w:rPr>
          <w:color w:val="000000" w:themeColor="text1"/>
        </w:rPr>
        <w:t>165.2</w:t>
      </w:r>
      <w:r w:rsidR="00917C02">
        <w:rPr>
          <w:color w:val="000000" w:themeColor="text1"/>
        </w:rPr>
        <w:t xml:space="preserve"> days</w:t>
      </w:r>
      <w:r w:rsidR="00ED2D48">
        <w:rPr>
          <w:color w:val="000000" w:themeColor="text1"/>
        </w:rPr>
        <w:t xml:space="preserve"> (s.d. = 93)</w:t>
      </w:r>
      <w:r w:rsidRPr="00616930">
        <w:rPr>
          <w:color w:val="000000" w:themeColor="text1"/>
        </w:rPr>
        <w:t xml:space="preserve">. </w:t>
      </w:r>
      <w:r w:rsidR="00917C02" w:rsidRPr="00917C02">
        <w:rPr>
          <w:color w:val="000000" w:themeColor="text1"/>
        </w:rPr>
        <w:t xml:space="preserve">Standardized by </w:t>
      </w:r>
      <w:r w:rsidR="00A12402">
        <w:rPr>
          <w:color w:val="000000" w:themeColor="text1"/>
        </w:rPr>
        <w:t>detection track length</w:t>
      </w:r>
      <w:r w:rsidR="00917C02" w:rsidRPr="00917C02">
        <w:rPr>
          <w:color w:val="000000" w:themeColor="text1"/>
        </w:rPr>
        <w:t>, the mean crossings into or out of the BRFA detected per fish per day was approximately 0.01 (</w:t>
      </w:r>
      <w:r w:rsidR="00917C02">
        <w:rPr>
          <w:color w:val="000000" w:themeColor="text1"/>
        </w:rPr>
        <w:t xml:space="preserve">s.d. </w:t>
      </w:r>
      <w:r w:rsidR="00917C02" w:rsidRPr="00917C02">
        <w:rPr>
          <w:color w:val="000000" w:themeColor="text1"/>
        </w:rPr>
        <w:t>= 0.03) or once every 7</w:t>
      </w:r>
      <w:r w:rsidR="00ED2D48">
        <w:rPr>
          <w:color w:val="000000" w:themeColor="text1"/>
        </w:rPr>
        <w:t>2</w:t>
      </w:r>
      <w:r w:rsidR="00917C02" w:rsidRPr="00917C02">
        <w:rPr>
          <w:color w:val="000000" w:themeColor="text1"/>
        </w:rPr>
        <w:t>.</w:t>
      </w:r>
      <w:r w:rsidR="00ED2D48">
        <w:rPr>
          <w:color w:val="000000" w:themeColor="text1"/>
        </w:rPr>
        <w:t>46</w:t>
      </w:r>
      <w:r w:rsidR="00917C02" w:rsidRPr="00917C02">
        <w:rPr>
          <w:color w:val="000000" w:themeColor="text1"/>
        </w:rPr>
        <w:t xml:space="preserve"> days.</w:t>
      </w:r>
      <w:r w:rsidR="00917C02">
        <w:rPr>
          <w:color w:val="000000" w:themeColor="text1"/>
        </w:rPr>
        <w:t xml:space="preserve"> </w:t>
      </w:r>
      <w:r w:rsidRPr="00616930">
        <w:rPr>
          <w:color w:val="000000" w:themeColor="text1"/>
        </w:rPr>
        <w:t>However individual rates were as high as 0.09</w:t>
      </w:r>
      <w:r w:rsidR="00ED2D48">
        <w:rPr>
          <w:color w:val="000000" w:themeColor="text1"/>
        </w:rPr>
        <w:t>5</w:t>
      </w:r>
      <w:r w:rsidRPr="00616930">
        <w:rPr>
          <w:color w:val="000000" w:themeColor="text1"/>
        </w:rPr>
        <w:t xml:space="preserve"> crossings per day, equivalent to crossing once every 10.</w:t>
      </w:r>
      <w:r w:rsidR="00ED2D48">
        <w:rPr>
          <w:color w:val="000000" w:themeColor="text1"/>
        </w:rPr>
        <w:t>5</w:t>
      </w:r>
      <w:r w:rsidRPr="00616930">
        <w:rPr>
          <w:color w:val="000000" w:themeColor="text1"/>
        </w:rPr>
        <w:t xml:space="preserve"> days. The median number of crossings observed per day at liberty was 0 (Min = 0, </w:t>
      </w:r>
      <w:r w:rsidR="009D5315">
        <w:rPr>
          <w:color w:val="000000" w:themeColor="text1"/>
        </w:rPr>
        <w:t>1st</w:t>
      </w:r>
      <w:r w:rsidRPr="00616930">
        <w:rPr>
          <w:color w:val="000000" w:themeColor="text1"/>
        </w:rPr>
        <w:t xml:space="preserve"> Quantile = 0, </w:t>
      </w:r>
      <w:r w:rsidR="009D5315">
        <w:rPr>
          <w:color w:val="000000" w:themeColor="text1"/>
        </w:rPr>
        <w:t>3rd</w:t>
      </w:r>
      <w:r w:rsidRPr="00616930">
        <w:rPr>
          <w:color w:val="000000" w:themeColor="text1"/>
        </w:rPr>
        <w:t xml:space="preserve"> Quantile = 0, Max = 0.1).</w:t>
      </w:r>
    </w:p>
    <w:p w14:paraId="1D38CF5D" w14:textId="77777777" w:rsidR="00B072B3" w:rsidRDefault="00B072B3" w:rsidP="007A7567">
      <w:pPr>
        <w:spacing w:line="480" w:lineRule="auto"/>
        <w:rPr>
          <w:color w:val="000000" w:themeColor="text1"/>
        </w:rPr>
      </w:pPr>
    </w:p>
    <w:p w14:paraId="2AEA8C18" w14:textId="4648F393" w:rsidR="00B072B3" w:rsidRDefault="00B072B3" w:rsidP="00B072B3">
      <w:pPr>
        <w:spacing w:line="480" w:lineRule="auto"/>
        <w:rPr>
          <w:i/>
        </w:rPr>
      </w:pPr>
      <w:r>
        <w:rPr>
          <w:i/>
        </w:rPr>
        <w:t>Characterizing Diel Patterns in Distribution</w:t>
      </w:r>
    </w:p>
    <w:p w14:paraId="6C4E03C5" w14:textId="77777777" w:rsidR="00252B03" w:rsidRDefault="00B072B3" w:rsidP="00B072B3">
      <w:pPr>
        <w:spacing w:line="480" w:lineRule="auto"/>
        <w:rPr>
          <w:color w:val="000000" w:themeColor="text1"/>
        </w:rPr>
      </w:pPr>
      <w:r w:rsidRPr="00616930">
        <w:rPr>
          <w:color w:val="000000" w:themeColor="text1"/>
        </w:rPr>
        <w:t xml:space="preserve">Conservative Scenario </w:t>
      </w:r>
      <w:r w:rsidR="002D22FA">
        <w:rPr>
          <w:color w:val="000000" w:themeColor="text1"/>
        </w:rPr>
        <w:t xml:space="preserve">– </w:t>
      </w:r>
      <w:r w:rsidR="001446D5">
        <w:rPr>
          <w:color w:val="000000" w:themeColor="text1"/>
        </w:rPr>
        <w:t xml:space="preserve">For the two fish with tags </w:t>
      </w:r>
      <w:r w:rsidR="00DA6825">
        <w:rPr>
          <w:color w:val="000000" w:themeColor="text1"/>
        </w:rPr>
        <w:t xml:space="preserve">capable of </w:t>
      </w:r>
      <w:r w:rsidR="001446D5">
        <w:rPr>
          <w:color w:val="000000" w:themeColor="text1"/>
        </w:rPr>
        <w:t>recording depth, l</w:t>
      </w:r>
      <w:r w:rsidR="002D22FA">
        <w:rPr>
          <w:color w:val="000000" w:themeColor="text1"/>
        </w:rPr>
        <w:t xml:space="preserve">inear model results indicated that observed depth </w:t>
      </w:r>
      <w:r w:rsidR="001446D5">
        <w:rPr>
          <w:color w:val="000000" w:themeColor="text1"/>
        </w:rPr>
        <w:t>varied</w:t>
      </w:r>
      <w:r w:rsidR="002D22FA">
        <w:rPr>
          <w:color w:val="000000" w:themeColor="text1"/>
        </w:rPr>
        <w:t xml:space="preserve"> </w:t>
      </w:r>
      <w:r w:rsidR="001446D5">
        <w:rPr>
          <w:color w:val="000000" w:themeColor="text1"/>
        </w:rPr>
        <w:t>during the dusk diurnal period with fish detected an approximately 11-m deeper (standard error: 2.275</w:t>
      </w:r>
      <w:r w:rsidR="00D93623">
        <w:rPr>
          <w:color w:val="000000" w:themeColor="text1"/>
        </w:rPr>
        <w:t>-m</w:t>
      </w:r>
      <w:r w:rsidR="001446D5">
        <w:rPr>
          <w:color w:val="000000" w:themeColor="text1"/>
        </w:rPr>
        <w:t>) than during the other 3 other periods (p &lt; 0.05)</w:t>
      </w:r>
      <w:r w:rsidR="002D22FA">
        <w:rPr>
          <w:color w:val="000000" w:themeColor="text1"/>
        </w:rPr>
        <w:t>.</w:t>
      </w:r>
      <w:r w:rsidR="00AF27EE">
        <w:rPr>
          <w:color w:val="000000" w:themeColor="text1"/>
        </w:rPr>
        <w:t xml:space="preserve"> Depth preference between the individuals was varied. Including tag id as a random effect improved the model’s explanatory power from 0.34% to 63.22%. </w:t>
      </w:r>
      <w:r w:rsidR="001446D5">
        <w:rPr>
          <w:color w:val="000000" w:themeColor="text1"/>
        </w:rPr>
        <w:t>Model residuals</w:t>
      </w:r>
      <w:r w:rsidR="00EE2822">
        <w:rPr>
          <w:color w:val="000000" w:themeColor="text1"/>
        </w:rPr>
        <w:t xml:space="preserve"> were heteroskedastic with time of day revealing</w:t>
      </w:r>
      <w:r w:rsidR="002D22FA">
        <w:rPr>
          <w:color w:val="000000" w:themeColor="text1"/>
        </w:rPr>
        <w:t xml:space="preserve"> a significant relationship between diurnal period and the range of depths observed (p &lt; 0.05). Depth range expanded during day and night periods</w:t>
      </w:r>
      <w:r w:rsidR="0086159B">
        <w:rPr>
          <w:color w:val="000000" w:themeColor="text1"/>
        </w:rPr>
        <w:t xml:space="preserve"> </w:t>
      </w:r>
      <w:r w:rsidR="002D22FA">
        <w:rPr>
          <w:color w:val="000000" w:themeColor="text1"/>
        </w:rPr>
        <w:t>and contracted at dusk</w:t>
      </w:r>
      <w:r w:rsidR="0086159B">
        <w:rPr>
          <w:color w:val="000000" w:themeColor="text1"/>
        </w:rPr>
        <w:t xml:space="preserve"> </w:t>
      </w:r>
      <w:r w:rsidR="002D22FA">
        <w:rPr>
          <w:color w:val="000000" w:themeColor="text1"/>
        </w:rPr>
        <w:t>and dawn</w:t>
      </w:r>
      <w:r w:rsidR="0086159B">
        <w:rPr>
          <w:color w:val="000000" w:themeColor="text1"/>
        </w:rPr>
        <w:t xml:space="preserve"> (</w:t>
      </w:r>
      <w:r w:rsidR="0086159B" w:rsidRPr="00D14C61">
        <w:rPr>
          <w:color w:val="000000" w:themeColor="text1"/>
        </w:rPr>
        <w:t xml:space="preserve">FIGURE </w:t>
      </w:r>
      <w:r w:rsidR="00F47DDE" w:rsidRPr="00D14C61">
        <w:rPr>
          <w:color w:val="000000" w:themeColor="text1"/>
        </w:rPr>
        <w:t>8a</w:t>
      </w:r>
      <w:r w:rsidR="0086159B" w:rsidRPr="00D14C61">
        <w:rPr>
          <w:color w:val="000000" w:themeColor="text1"/>
        </w:rPr>
        <w:t>)</w:t>
      </w:r>
      <w:r w:rsidR="002D22FA" w:rsidRPr="00D14C61">
        <w:rPr>
          <w:color w:val="000000" w:themeColor="text1"/>
        </w:rPr>
        <w:t>.</w:t>
      </w:r>
      <w:r w:rsidR="002D22FA">
        <w:rPr>
          <w:color w:val="000000" w:themeColor="text1"/>
        </w:rPr>
        <w:t xml:space="preserve"> </w:t>
      </w:r>
      <w:r w:rsidR="00451BD5">
        <w:rPr>
          <w:color w:val="000000" w:themeColor="text1"/>
        </w:rPr>
        <w:t>The deepest detections occurred during the day</w:t>
      </w:r>
      <w:r w:rsidR="002D22FA">
        <w:rPr>
          <w:color w:val="000000" w:themeColor="text1"/>
        </w:rPr>
        <w:t xml:space="preserve"> </w:t>
      </w:r>
      <w:r w:rsidR="0086159B">
        <w:rPr>
          <w:color w:val="000000" w:themeColor="text1"/>
        </w:rPr>
        <w:t xml:space="preserve">(max depth: </w:t>
      </w:r>
      <w:r w:rsidR="00CC22B4">
        <w:rPr>
          <w:color w:val="000000" w:themeColor="text1"/>
        </w:rPr>
        <w:t>-</w:t>
      </w:r>
      <w:r w:rsidR="0086159B">
        <w:rPr>
          <w:color w:val="000000" w:themeColor="text1"/>
        </w:rPr>
        <w:t>205</w:t>
      </w:r>
      <w:r w:rsidR="00D93623">
        <w:rPr>
          <w:color w:val="000000" w:themeColor="text1"/>
        </w:rPr>
        <w:t>-</w:t>
      </w:r>
      <w:r w:rsidR="0086159B">
        <w:rPr>
          <w:color w:val="000000" w:themeColor="text1"/>
        </w:rPr>
        <w:t xml:space="preserve">m) </w:t>
      </w:r>
      <w:r w:rsidR="00451BD5">
        <w:rPr>
          <w:color w:val="000000" w:themeColor="text1"/>
        </w:rPr>
        <w:t>while the</w:t>
      </w:r>
      <w:r w:rsidR="002D22FA">
        <w:rPr>
          <w:color w:val="000000" w:themeColor="text1"/>
        </w:rPr>
        <w:t xml:space="preserve"> shallowest </w:t>
      </w:r>
      <w:r w:rsidR="00451BD5">
        <w:rPr>
          <w:color w:val="000000" w:themeColor="text1"/>
        </w:rPr>
        <w:t xml:space="preserve">occurred </w:t>
      </w:r>
      <w:r w:rsidR="002D22FA">
        <w:rPr>
          <w:color w:val="000000" w:themeColor="text1"/>
        </w:rPr>
        <w:t>at night</w:t>
      </w:r>
      <w:r w:rsidR="0086159B">
        <w:rPr>
          <w:color w:val="000000" w:themeColor="text1"/>
        </w:rPr>
        <w:t xml:space="preserve"> (min depth = -17</w:t>
      </w:r>
      <w:r w:rsidR="00D93623">
        <w:rPr>
          <w:color w:val="000000" w:themeColor="text1"/>
        </w:rPr>
        <w:t>-</w:t>
      </w:r>
      <w:r w:rsidR="0086159B">
        <w:rPr>
          <w:color w:val="000000" w:themeColor="text1"/>
        </w:rPr>
        <w:t>m)</w:t>
      </w:r>
      <w:r w:rsidR="002D22FA">
        <w:rPr>
          <w:color w:val="000000" w:themeColor="text1"/>
        </w:rPr>
        <w:t xml:space="preserve">. </w:t>
      </w:r>
    </w:p>
    <w:p w14:paraId="3BDD1656" w14:textId="77777777" w:rsidR="0077723F" w:rsidRDefault="00252B03" w:rsidP="00B072B3">
      <w:pPr>
        <w:spacing w:line="480" w:lineRule="auto"/>
        <w:rPr>
          <w:color w:val="000000" w:themeColor="text1"/>
        </w:rPr>
      </w:pPr>
      <w:r>
        <w:rPr>
          <w:color w:val="000000" w:themeColor="text1"/>
        </w:rPr>
        <w:tab/>
      </w:r>
      <w:r w:rsidR="00451BD5" w:rsidRPr="00AF27EE">
        <w:rPr>
          <w:color w:val="000000" w:themeColor="text1"/>
        </w:rPr>
        <w:t xml:space="preserve">When </w:t>
      </w:r>
      <w:r w:rsidR="00EE2822" w:rsidRPr="00AF27EE">
        <w:rPr>
          <w:color w:val="000000" w:themeColor="text1"/>
        </w:rPr>
        <w:t xml:space="preserve">expanding this analysis to all fish using station depth as a proxy for fish depth, </w:t>
      </w:r>
      <w:r w:rsidR="00B34189" w:rsidRPr="00AF27EE">
        <w:rPr>
          <w:color w:val="000000" w:themeColor="text1"/>
        </w:rPr>
        <w:t xml:space="preserve">the </w:t>
      </w:r>
      <w:r w:rsidR="00EE2822" w:rsidRPr="00AF27EE">
        <w:rPr>
          <w:color w:val="000000" w:themeColor="text1"/>
        </w:rPr>
        <w:t>linear model</w:t>
      </w:r>
      <w:r w:rsidR="00B34189" w:rsidRPr="00AF27EE">
        <w:rPr>
          <w:color w:val="000000" w:themeColor="text1"/>
        </w:rPr>
        <w:t xml:space="preserve"> indicated depth during day and night periods was significantly different than dawn and dusk (p &lt; 0.05). During the day, opakapaka were detected at station</w:t>
      </w:r>
      <w:r w:rsidR="001446D5" w:rsidRPr="00AF27EE">
        <w:rPr>
          <w:color w:val="000000" w:themeColor="text1"/>
        </w:rPr>
        <w:t xml:space="preserve">s with </w:t>
      </w:r>
      <w:r w:rsidR="00B34189" w:rsidRPr="00AF27EE">
        <w:rPr>
          <w:color w:val="000000" w:themeColor="text1"/>
        </w:rPr>
        <w:t xml:space="preserve">depths </w:t>
      </w:r>
      <w:r w:rsidR="001446D5" w:rsidRPr="00AF27EE">
        <w:rPr>
          <w:color w:val="000000" w:themeColor="text1"/>
        </w:rPr>
        <w:t>approximately</w:t>
      </w:r>
      <w:r w:rsidR="00B34189" w:rsidRPr="00AF27EE">
        <w:rPr>
          <w:color w:val="000000" w:themeColor="text1"/>
        </w:rPr>
        <w:t xml:space="preserve"> three meters deeper</w:t>
      </w:r>
      <w:r w:rsidR="001446D5" w:rsidRPr="00AF27EE">
        <w:rPr>
          <w:color w:val="000000" w:themeColor="text1"/>
        </w:rPr>
        <w:t xml:space="preserve"> </w:t>
      </w:r>
      <w:r w:rsidR="00AE0DB5">
        <w:rPr>
          <w:color w:val="000000" w:themeColor="text1"/>
        </w:rPr>
        <w:t xml:space="preserve">than dusk and dawn periods </w:t>
      </w:r>
      <w:r w:rsidR="001446D5" w:rsidRPr="00AF27EE">
        <w:rPr>
          <w:color w:val="000000" w:themeColor="text1"/>
        </w:rPr>
        <w:t>(standard error: 0.2918</w:t>
      </w:r>
      <w:r w:rsidR="00D93623">
        <w:rPr>
          <w:color w:val="000000" w:themeColor="text1"/>
        </w:rPr>
        <w:t>-m</w:t>
      </w:r>
      <w:r w:rsidR="001446D5" w:rsidRPr="00AF27EE">
        <w:rPr>
          <w:color w:val="000000" w:themeColor="text1"/>
        </w:rPr>
        <w:t>)</w:t>
      </w:r>
      <w:r w:rsidR="00B34189" w:rsidRPr="00AF27EE">
        <w:rPr>
          <w:color w:val="000000" w:themeColor="text1"/>
        </w:rPr>
        <w:t xml:space="preserve">. At </w:t>
      </w:r>
      <w:r w:rsidR="00B34189" w:rsidRPr="00AF27EE">
        <w:rPr>
          <w:color w:val="000000" w:themeColor="text1"/>
        </w:rPr>
        <w:lastRenderedPageBreak/>
        <w:t>night, opakapaka station depths averaged one meter deeper</w:t>
      </w:r>
      <w:r w:rsidR="001446D5" w:rsidRPr="00AF27EE">
        <w:rPr>
          <w:color w:val="000000" w:themeColor="text1"/>
        </w:rPr>
        <w:t xml:space="preserve"> (standard error: 0.2913</w:t>
      </w:r>
      <w:r w:rsidR="00D93623">
        <w:rPr>
          <w:color w:val="000000" w:themeColor="text1"/>
        </w:rPr>
        <w:t>-m</w:t>
      </w:r>
      <w:r w:rsidR="001446D5" w:rsidRPr="00AF27EE">
        <w:rPr>
          <w:color w:val="000000" w:themeColor="text1"/>
        </w:rPr>
        <w:t>)</w:t>
      </w:r>
      <w:r w:rsidR="00B34189" w:rsidRPr="00AF27EE">
        <w:rPr>
          <w:color w:val="000000" w:themeColor="text1"/>
        </w:rPr>
        <w:t xml:space="preserve">. Including tag id as a random effect improved the explanatory power of the model from 0.1 % to 69.1% indicating depth preference </w:t>
      </w:r>
      <w:r w:rsidR="00AF27EE" w:rsidRPr="00AF27EE">
        <w:rPr>
          <w:color w:val="000000" w:themeColor="text1"/>
        </w:rPr>
        <w:t>differed</w:t>
      </w:r>
      <w:r w:rsidR="00B34189" w:rsidRPr="00AF27EE">
        <w:rPr>
          <w:color w:val="000000" w:themeColor="text1"/>
        </w:rPr>
        <w:t xml:space="preserve"> significantly between individuals. </w:t>
      </w:r>
      <w:r w:rsidR="001446D5" w:rsidRPr="00AF27EE">
        <w:rPr>
          <w:color w:val="000000" w:themeColor="text1"/>
        </w:rPr>
        <w:t xml:space="preserve">Model residuals were heteroskedastic with time of day indicating that the range of station depths where fish were detected varied with </w:t>
      </w:r>
      <w:r w:rsidR="00AF27EE" w:rsidRPr="00AF27EE">
        <w:rPr>
          <w:color w:val="000000" w:themeColor="text1"/>
        </w:rPr>
        <w:t xml:space="preserve">diurnal period. </w:t>
      </w:r>
      <w:r w:rsidR="00AF27EE">
        <w:rPr>
          <w:color w:val="000000" w:themeColor="text1"/>
        </w:rPr>
        <w:t>The detection with the shallowest station depth (-8</w:t>
      </w:r>
      <w:r w:rsidR="00D93623">
        <w:rPr>
          <w:color w:val="000000" w:themeColor="text1"/>
        </w:rPr>
        <w:t>-</w:t>
      </w:r>
      <w:r w:rsidR="00AF27EE">
        <w:rPr>
          <w:color w:val="000000" w:themeColor="text1"/>
        </w:rPr>
        <w:t>m)</w:t>
      </w:r>
      <w:r w:rsidR="00AF27EE" w:rsidRPr="00AF27EE">
        <w:rPr>
          <w:color w:val="000000" w:themeColor="text1"/>
        </w:rPr>
        <w:t xml:space="preserve"> </w:t>
      </w:r>
      <w:r w:rsidR="00AF27EE">
        <w:rPr>
          <w:color w:val="000000" w:themeColor="text1"/>
        </w:rPr>
        <w:t xml:space="preserve">occurred at </w:t>
      </w:r>
      <w:r w:rsidR="00AF27EE" w:rsidRPr="00AF27EE">
        <w:rPr>
          <w:color w:val="000000" w:themeColor="text1"/>
        </w:rPr>
        <w:t>night</w:t>
      </w:r>
      <w:r w:rsidR="00AF27EE">
        <w:rPr>
          <w:color w:val="000000" w:themeColor="text1"/>
        </w:rPr>
        <w:t xml:space="preserve"> and night overall had the smallest variation in </w:t>
      </w:r>
      <w:r w:rsidR="00AF27EE" w:rsidRPr="00AF27EE">
        <w:rPr>
          <w:color w:val="000000" w:themeColor="text1"/>
        </w:rPr>
        <w:t>station depths</w:t>
      </w:r>
      <w:r w:rsidR="00AF27EE">
        <w:rPr>
          <w:color w:val="000000" w:themeColor="text1"/>
        </w:rPr>
        <w:t xml:space="preserve"> as well as the shallowest station depth </w:t>
      </w:r>
      <w:r w:rsidR="00AF27EE" w:rsidRPr="00AF27EE">
        <w:rPr>
          <w:color w:val="000000" w:themeColor="text1"/>
        </w:rPr>
        <w:t>(</w:t>
      </w:r>
      <w:r w:rsidR="00AF27EE" w:rsidRPr="00D14C61">
        <w:rPr>
          <w:color w:val="000000" w:themeColor="text1"/>
        </w:rPr>
        <w:t xml:space="preserve">Figure </w:t>
      </w:r>
      <w:r w:rsidR="00F47DDE" w:rsidRPr="00D14C61">
        <w:rPr>
          <w:color w:val="000000" w:themeColor="text1"/>
        </w:rPr>
        <w:t>8b</w:t>
      </w:r>
      <w:r w:rsidR="00AF27EE" w:rsidRPr="00AF27EE">
        <w:rPr>
          <w:color w:val="000000" w:themeColor="text1"/>
        </w:rPr>
        <w:t>). The deepest station depth was -335</w:t>
      </w:r>
      <w:r w:rsidR="00D93623">
        <w:rPr>
          <w:color w:val="000000" w:themeColor="text1"/>
        </w:rPr>
        <w:t>-</w:t>
      </w:r>
      <w:r w:rsidR="00AF27EE" w:rsidRPr="00AF27EE">
        <w:rPr>
          <w:color w:val="000000" w:themeColor="text1"/>
        </w:rPr>
        <w:t>m. Fish were detected at this depth during dawn, day. and dusk period</w:t>
      </w:r>
      <w:r w:rsidR="00AF27EE">
        <w:rPr>
          <w:color w:val="000000" w:themeColor="text1"/>
        </w:rPr>
        <w:t>s</w:t>
      </w:r>
      <w:r w:rsidR="00AF27EE" w:rsidRPr="00AF27EE">
        <w:rPr>
          <w:color w:val="000000" w:themeColor="text1"/>
        </w:rPr>
        <w:t>.</w:t>
      </w:r>
      <w:r w:rsidR="00756DDA">
        <w:rPr>
          <w:color w:val="000000" w:themeColor="text1"/>
        </w:rPr>
        <w:t xml:space="preserve"> </w:t>
      </w:r>
    </w:p>
    <w:p w14:paraId="4BA3437E" w14:textId="144D088F" w:rsidR="00B072B3" w:rsidRDefault="0077723F" w:rsidP="00B072B3">
      <w:pPr>
        <w:spacing w:line="480" w:lineRule="auto"/>
      </w:pPr>
      <w:r>
        <w:rPr>
          <w:color w:val="000000" w:themeColor="text1"/>
        </w:rPr>
        <w:tab/>
      </w:r>
      <w:r w:rsidR="00136534">
        <w:rPr>
          <w:color w:val="000000" w:themeColor="text1"/>
        </w:rPr>
        <w:t>There were some diel differences in station residence, but these differences were not consistent between individuals</w:t>
      </w:r>
      <w:r w:rsidR="007214B9">
        <w:rPr>
          <w:color w:val="000000" w:themeColor="text1"/>
        </w:rPr>
        <w:t xml:space="preserve">. </w:t>
      </w:r>
      <w:r w:rsidR="00756DDA">
        <w:t xml:space="preserve">Of the </w:t>
      </w:r>
      <w:r w:rsidR="0017297B">
        <w:t>10</w:t>
      </w:r>
      <w:r w:rsidR="00756DDA">
        <w:t xml:space="preserve"> opakapaka, </w:t>
      </w:r>
      <w:r w:rsidR="0017297B">
        <w:t xml:space="preserve">6 </w:t>
      </w:r>
      <w:r w:rsidR="00756DDA">
        <w:t>had diffe</w:t>
      </w:r>
      <w:r w:rsidR="007214B9">
        <w:t>red significantly</w:t>
      </w:r>
      <w:r w:rsidR="00756DDA">
        <w:t xml:space="preserve"> in the distribution of stations they were detected between diurnal periods (p &lt; 0.05). </w:t>
      </w:r>
      <w:r w:rsidR="00136534">
        <w:t xml:space="preserve">However, diel effects included in linear models for mean latitude and longitude position </w:t>
      </w:r>
      <w:r w:rsidR="00E61395">
        <w:t xml:space="preserve">of these fish </w:t>
      </w:r>
      <w:r w:rsidR="00136534">
        <w:t xml:space="preserve">were insignificant (p &gt; 0.05). These results indicate that while </w:t>
      </w:r>
      <w:r w:rsidR="002B39E2">
        <w:t xml:space="preserve">these tagged </w:t>
      </w:r>
      <w:r w:rsidR="00136534">
        <w:t xml:space="preserve">individuals may </w:t>
      </w:r>
      <w:r w:rsidR="002B39E2">
        <w:t xml:space="preserve">have been be similar in </w:t>
      </w:r>
      <w:r w:rsidR="00136534">
        <w:t>redistribut</w:t>
      </w:r>
      <w:r w:rsidR="002B39E2">
        <w:t>ing</w:t>
      </w:r>
      <w:r w:rsidR="00136534">
        <w:t xml:space="preserve"> during different diurnal periods, the direction of </w:t>
      </w:r>
      <w:r w:rsidR="002B39E2">
        <w:t>their</w:t>
      </w:r>
      <w:r w:rsidR="00136534">
        <w:t xml:space="preserve"> redistribution </w:t>
      </w:r>
      <w:r w:rsidR="002B39E2">
        <w:t>was</w:t>
      </w:r>
      <w:r w:rsidR="00136534">
        <w:t xml:space="preserve"> heterogenous, varying between individuals</w:t>
      </w:r>
      <w:r w:rsidR="002B39E2">
        <w:t xml:space="preserve"> (Figure 9)</w:t>
      </w:r>
      <w:r w:rsidR="00136534">
        <w:t xml:space="preserve">. </w:t>
      </w:r>
    </w:p>
    <w:p w14:paraId="139A51BA" w14:textId="77777777" w:rsidR="00B072B3" w:rsidRDefault="00B072B3" w:rsidP="00B072B3">
      <w:pPr>
        <w:spacing w:line="480" w:lineRule="auto"/>
      </w:pPr>
    </w:p>
    <w:p w14:paraId="7B8D4CE0" w14:textId="57D02A8A" w:rsidR="00252B03" w:rsidRDefault="00B072B3" w:rsidP="00B072B3">
      <w:pPr>
        <w:spacing w:line="480" w:lineRule="auto"/>
        <w:rPr>
          <w:color w:val="000000" w:themeColor="text1"/>
        </w:rPr>
      </w:pPr>
      <w:r>
        <w:t>Less Conservative Scenario –</w:t>
      </w:r>
      <w:r w:rsidR="005914C9">
        <w:t xml:space="preserve"> </w:t>
      </w:r>
      <w:r w:rsidR="005914C9">
        <w:rPr>
          <w:color w:val="000000" w:themeColor="text1"/>
        </w:rPr>
        <w:t xml:space="preserve">Under this scenario, 7 of the 41 fish had V13P tags with depth sensing capability.  For these 7 tags, the results of the linear model indicated that </w:t>
      </w:r>
      <w:r w:rsidR="00CC22B4">
        <w:rPr>
          <w:color w:val="000000" w:themeColor="text1"/>
        </w:rPr>
        <w:t>difference between the day period and dawn, dusk, and night periods, was marginally significant with fish on average 4.5-m shallower (standard error: 2.375</w:t>
      </w:r>
      <w:r w:rsidR="00D93623">
        <w:rPr>
          <w:color w:val="000000" w:themeColor="text1"/>
        </w:rPr>
        <w:t>-m</w:t>
      </w:r>
      <w:r w:rsidR="00CC22B4">
        <w:rPr>
          <w:color w:val="000000" w:themeColor="text1"/>
        </w:rPr>
        <w:t>) during this period (0.05 &lt; p &lt; 0.10).</w:t>
      </w:r>
      <w:r w:rsidR="005914C9">
        <w:rPr>
          <w:color w:val="000000" w:themeColor="text1"/>
        </w:rPr>
        <w:t xml:space="preserve"> Depth preference between the individuals was varied. Including tag id as a random effect improved the model’s explanatory power from 0.</w:t>
      </w:r>
      <w:r w:rsidR="00CC22B4">
        <w:rPr>
          <w:color w:val="000000" w:themeColor="text1"/>
        </w:rPr>
        <w:t>0</w:t>
      </w:r>
      <w:r w:rsidR="005914C9">
        <w:rPr>
          <w:color w:val="000000" w:themeColor="text1"/>
        </w:rPr>
        <w:t xml:space="preserve">3% to </w:t>
      </w:r>
      <w:r w:rsidR="00CC22B4">
        <w:rPr>
          <w:color w:val="000000" w:themeColor="text1"/>
        </w:rPr>
        <w:t>92.8</w:t>
      </w:r>
      <w:r w:rsidR="005914C9">
        <w:rPr>
          <w:color w:val="000000" w:themeColor="text1"/>
        </w:rPr>
        <w:t xml:space="preserve">%. </w:t>
      </w:r>
      <w:r w:rsidR="00CC22B4" w:rsidRPr="00CC22B4">
        <w:rPr>
          <w:color w:val="000000" w:themeColor="text1"/>
        </w:rPr>
        <w:t>"Depth residuals were heteroskedastic with time of day for the 7 fish with V13Ps</w:t>
      </w:r>
      <w:r w:rsidR="00CC22B4">
        <w:rPr>
          <w:color w:val="000000" w:themeColor="text1"/>
        </w:rPr>
        <w:t xml:space="preserve"> indicating that the range of depths observed fluctuated between time periods (p &lt; 0.05)</w:t>
      </w:r>
      <w:r w:rsidR="005914C9">
        <w:rPr>
          <w:color w:val="000000" w:themeColor="text1"/>
        </w:rPr>
        <w:t xml:space="preserve">. </w:t>
      </w:r>
      <w:r w:rsidR="00CC22B4">
        <w:rPr>
          <w:color w:val="000000" w:themeColor="text1"/>
        </w:rPr>
        <w:t xml:space="preserve">Depth range was largest during dawn, dusk, night periods </w:t>
      </w:r>
      <w:r w:rsidR="005914C9" w:rsidRPr="00D14C61">
        <w:rPr>
          <w:color w:val="000000" w:themeColor="text1"/>
        </w:rPr>
        <w:lastRenderedPageBreak/>
        <w:t>(</w:t>
      </w:r>
      <w:r w:rsidR="00D14C61" w:rsidRPr="00D14C61">
        <w:rPr>
          <w:color w:val="000000" w:themeColor="text1"/>
        </w:rPr>
        <w:t xml:space="preserve">Figure </w:t>
      </w:r>
      <w:r w:rsidR="002B39E2">
        <w:rPr>
          <w:color w:val="000000" w:themeColor="text1"/>
        </w:rPr>
        <w:t>10</w:t>
      </w:r>
      <w:r w:rsidR="00D14C61" w:rsidRPr="00D14C61">
        <w:rPr>
          <w:color w:val="000000" w:themeColor="text1"/>
        </w:rPr>
        <w:t>a</w:t>
      </w:r>
      <w:r w:rsidR="005914C9" w:rsidRPr="00D14C61">
        <w:rPr>
          <w:color w:val="000000" w:themeColor="text1"/>
        </w:rPr>
        <w:t>).</w:t>
      </w:r>
      <w:r w:rsidR="005914C9">
        <w:rPr>
          <w:color w:val="000000" w:themeColor="text1"/>
        </w:rPr>
        <w:t xml:space="preserve"> The deepest detections occurred during the </w:t>
      </w:r>
      <w:r w:rsidR="00CC22B4">
        <w:rPr>
          <w:color w:val="000000" w:themeColor="text1"/>
        </w:rPr>
        <w:t>dawn, dusk, and night periods</w:t>
      </w:r>
      <w:r w:rsidR="005914C9">
        <w:rPr>
          <w:color w:val="000000" w:themeColor="text1"/>
        </w:rPr>
        <w:t xml:space="preserve"> (max depth: </w:t>
      </w:r>
      <w:r w:rsidR="00CC22B4">
        <w:rPr>
          <w:color w:val="000000" w:themeColor="text1"/>
        </w:rPr>
        <w:t>-381</w:t>
      </w:r>
      <w:r w:rsidR="005914C9">
        <w:rPr>
          <w:color w:val="000000" w:themeColor="text1"/>
        </w:rPr>
        <w:t xml:space="preserve"> m) while the shallowest occurred at </w:t>
      </w:r>
      <w:r w:rsidR="00D93623">
        <w:rPr>
          <w:color w:val="000000" w:themeColor="text1"/>
        </w:rPr>
        <w:t xml:space="preserve">only at </w:t>
      </w:r>
      <w:r w:rsidR="005914C9">
        <w:rPr>
          <w:color w:val="000000" w:themeColor="text1"/>
        </w:rPr>
        <w:t xml:space="preserve">night (min depth = -17 m). </w:t>
      </w:r>
    </w:p>
    <w:p w14:paraId="0F7B9B99" w14:textId="77B5FD14" w:rsidR="002B39E2" w:rsidRDefault="00252B03" w:rsidP="00B072B3">
      <w:pPr>
        <w:spacing w:line="480" w:lineRule="auto"/>
        <w:rPr>
          <w:color w:val="000000" w:themeColor="text1"/>
        </w:rPr>
      </w:pPr>
      <w:r>
        <w:rPr>
          <w:color w:val="000000" w:themeColor="text1"/>
        </w:rPr>
        <w:tab/>
      </w:r>
      <w:r w:rsidR="005914C9" w:rsidRPr="00AF27EE">
        <w:rPr>
          <w:color w:val="000000" w:themeColor="text1"/>
        </w:rPr>
        <w:t xml:space="preserve">When expanding this analysis to all fish using station depth as a proxy for fish depth, the linear model indicated depth </w:t>
      </w:r>
      <w:r w:rsidR="00D93623">
        <w:rPr>
          <w:color w:val="000000" w:themeColor="text1"/>
        </w:rPr>
        <w:t xml:space="preserve">differed from dawn and dusk periods significantly during the day (p &lt; 0.05) and was marginally different at night (0.05 &lt; p &lt; 0.10) relative to dawn and dusk. </w:t>
      </w:r>
      <w:r w:rsidR="005914C9" w:rsidRPr="00AF27EE">
        <w:rPr>
          <w:color w:val="000000" w:themeColor="text1"/>
        </w:rPr>
        <w:t xml:space="preserve">During the day, opakapaka were detected at stations with depths approximately </w:t>
      </w:r>
      <w:r w:rsidR="00D93623">
        <w:rPr>
          <w:color w:val="000000" w:themeColor="text1"/>
        </w:rPr>
        <w:t>0.8</w:t>
      </w:r>
      <w:r w:rsidR="005914C9" w:rsidRPr="00AF27EE">
        <w:rPr>
          <w:color w:val="000000" w:themeColor="text1"/>
        </w:rPr>
        <w:t xml:space="preserve"> meters deeper </w:t>
      </w:r>
      <w:r w:rsidR="005914C9">
        <w:rPr>
          <w:color w:val="000000" w:themeColor="text1"/>
        </w:rPr>
        <w:t xml:space="preserve">than dusk and dawn periods </w:t>
      </w:r>
      <w:r w:rsidR="005914C9" w:rsidRPr="00AF27EE">
        <w:rPr>
          <w:color w:val="000000" w:themeColor="text1"/>
        </w:rPr>
        <w:t>(standard error: 0.</w:t>
      </w:r>
      <w:r w:rsidR="00D93623">
        <w:rPr>
          <w:color w:val="000000" w:themeColor="text1"/>
        </w:rPr>
        <w:t>127-m</w:t>
      </w:r>
      <w:r w:rsidR="005914C9" w:rsidRPr="00AF27EE">
        <w:rPr>
          <w:color w:val="000000" w:themeColor="text1"/>
        </w:rPr>
        <w:t>). At night, opakapaka station depths averaged</w:t>
      </w:r>
      <w:r w:rsidR="00D93623">
        <w:rPr>
          <w:color w:val="000000" w:themeColor="text1"/>
        </w:rPr>
        <w:t xml:space="preserve"> 0.3 </w:t>
      </w:r>
      <w:r w:rsidR="005914C9" w:rsidRPr="00AF27EE">
        <w:rPr>
          <w:color w:val="000000" w:themeColor="text1"/>
        </w:rPr>
        <w:t>meter</w:t>
      </w:r>
      <w:r w:rsidR="00D93623">
        <w:rPr>
          <w:color w:val="000000" w:themeColor="text1"/>
        </w:rPr>
        <w:t>s</w:t>
      </w:r>
      <w:r w:rsidR="005914C9" w:rsidRPr="00AF27EE">
        <w:rPr>
          <w:color w:val="000000" w:themeColor="text1"/>
        </w:rPr>
        <w:t xml:space="preserve"> deeper (standard error: 0.</w:t>
      </w:r>
      <w:r w:rsidR="00D93623">
        <w:rPr>
          <w:color w:val="000000" w:themeColor="text1"/>
        </w:rPr>
        <w:t>128-m</w:t>
      </w:r>
      <w:r w:rsidR="005914C9" w:rsidRPr="00AF27EE">
        <w:rPr>
          <w:color w:val="000000" w:themeColor="text1"/>
        </w:rPr>
        <w:t>). Including tag id as a random effect improved the explanatory power of the model from 0.</w:t>
      </w:r>
      <w:r w:rsidR="00D93623">
        <w:rPr>
          <w:color w:val="000000" w:themeColor="text1"/>
        </w:rPr>
        <w:t>001</w:t>
      </w:r>
      <w:r w:rsidR="005914C9" w:rsidRPr="00AF27EE">
        <w:rPr>
          <w:color w:val="000000" w:themeColor="text1"/>
        </w:rPr>
        <w:t xml:space="preserve">% to </w:t>
      </w:r>
      <w:r w:rsidR="00D93623">
        <w:rPr>
          <w:color w:val="000000" w:themeColor="text1"/>
        </w:rPr>
        <w:t>97.0</w:t>
      </w:r>
      <w:r w:rsidR="005914C9" w:rsidRPr="00AF27EE">
        <w:rPr>
          <w:color w:val="000000" w:themeColor="text1"/>
        </w:rPr>
        <w:t xml:space="preserve">% indicating depth preference differed significantly between individuals. Model residuals were heteroskedastic with time of day indicating that the range of station depths where fish were detected varied with diurnal period. </w:t>
      </w:r>
      <w:r w:rsidR="005914C9">
        <w:rPr>
          <w:color w:val="000000" w:themeColor="text1"/>
        </w:rPr>
        <w:t>The detection with the shallowest station depth (</w:t>
      </w:r>
      <w:r w:rsidR="00D93623">
        <w:rPr>
          <w:color w:val="000000" w:themeColor="text1"/>
        </w:rPr>
        <w:t>71-</w:t>
      </w:r>
      <w:r w:rsidR="005914C9">
        <w:rPr>
          <w:color w:val="000000" w:themeColor="text1"/>
        </w:rPr>
        <w:t>m)</w:t>
      </w:r>
      <w:r w:rsidR="005914C9" w:rsidRPr="00AF27EE">
        <w:rPr>
          <w:color w:val="000000" w:themeColor="text1"/>
        </w:rPr>
        <w:t xml:space="preserve"> </w:t>
      </w:r>
      <w:r w:rsidR="005914C9">
        <w:rPr>
          <w:color w:val="000000" w:themeColor="text1"/>
        </w:rPr>
        <w:t xml:space="preserve">occurred </w:t>
      </w:r>
      <w:r w:rsidR="00D93623">
        <w:rPr>
          <w:color w:val="000000" w:themeColor="text1"/>
        </w:rPr>
        <w:t>during the day while the deepest station depth (-408-m) was reported during dawn, dusk, and</w:t>
      </w:r>
      <w:r w:rsidR="005914C9">
        <w:rPr>
          <w:color w:val="000000" w:themeColor="text1"/>
        </w:rPr>
        <w:t xml:space="preserve"> night</w:t>
      </w:r>
      <w:r w:rsidR="00D93623">
        <w:rPr>
          <w:color w:val="000000" w:themeColor="text1"/>
        </w:rPr>
        <w:t xml:space="preserve"> periods.</w:t>
      </w:r>
      <w:r w:rsidR="005914C9">
        <w:rPr>
          <w:color w:val="000000" w:themeColor="text1"/>
        </w:rPr>
        <w:t xml:space="preserve"> </w:t>
      </w:r>
      <w:r w:rsidR="00D93623">
        <w:rPr>
          <w:color w:val="000000" w:themeColor="text1"/>
        </w:rPr>
        <w:t>O</w:t>
      </w:r>
      <w:r w:rsidR="005914C9">
        <w:rPr>
          <w:color w:val="000000" w:themeColor="text1"/>
        </w:rPr>
        <w:t>verall</w:t>
      </w:r>
      <w:r w:rsidR="00D93623">
        <w:rPr>
          <w:color w:val="000000" w:themeColor="text1"/>
        </w:rPr>
        <w:t xml:space="preserve">, the night period </w:t>
      </w:r>
      <w:r w:rsidR="005914C9">
        <w:rPr>
          <w:color w:val="000000" w:themeColor="text1"/>
        </w:rPr>
        <w:t xml:space="preserve">had the smallest variation in </w:t>
      </w:r>
      <w:r w:rsidR="005914C9" w:rsidRPr="00AF27EE">
        <w:rPr>
          <w:color w:val="000000" w:themeColor="text1"/>
        </w:rPr>
        <w:t>station depths</w:t>
      </w:r>
      <w:r w:rsidR="005914C9">
        <w:rPr>
          <w:color w:val="000000" w:themeColor="text1"/>
        </w:rPr>
        <w:t xml:space="preserve"> </w:t>
      </w:r>
      <w:r w:rsidR="005914C9" w:rsidRPr="00AF27EE">
        <w:rPr>
          <w:color w:val="000000" w:themeColor="text1"/>
        </w:rPr>
        <w:t>(</w:t>
      </w:r>
      <w:r w:rsidR="005914C9" w:rsidRPr="00D14C61">
        <w:rPr>
          <w:color w:val="000000" w:themeColor="text1"/>
        </w:rPr>
        <w:t xml:space="preserve">Figure </w:t>
      </w:r>
      <w:r w:rsidR="002B39E2">
        <w:rPr>
          <w:color w:val="000000" w:themeColor="text1"/>
        </w:rPr>
        <w:t>10</w:t>
      </w:r>
      <w:r w:rsidR="00D14C61" w:rsidRPr="00D14C61">
        <w:rPr>
          <w:color w:val="000000" w:themeColor="text1"/>
        </w:rPr>
        <w:t>b</w:t>
      </w:r>
      <w:r w:rsidR="005914C9" w:rsidRPr="00D14C61">
        <w:rPr>
          <w:color w:val="000000" w:themeColor="text1"/>
        </w:rPr>
        <w:t>).</w:t>
      </w:r>
      <w:r w:rsidR="005914C9" w:rsidRPr="00AF27EE">
        <w:rPr>
          <w:color w:val="000000" w:themeColor="text1"/>
        </w:rPr>
        <w:t xml:space="preserve"> </w:t>
      </w:r>
    </w:p>
    <w:p w14:paraId="3B21A2A0" w14:textId="342420FF" w:rsidR="002B39E2" w:rsidRDefault="002B39E2" w:rsidP="002B39E2">
      <w:pPr>
        <w:spacing w:line="480" w:lineRule="auto"/>
      </w:pPr>
      <w:r>
        <w:rPr>
          <w:color w:val="000000" w:themeColor="text1"/>
        </w:rPr>
        <w:tab/>
        <w:t xml:space="preserve">There were some diel differences in station residence, but these differences were not consistent between individuals. </w:t>
      </w:r>
      <w:r>
        <w:t>Of the 41 tagged opakapaka, only 14 significant variation in the distribution of stations they were detected between diurnal periods (p &lt; 0.05).  Similar to the conservative scenario, these individuals moved independently during these periods as diel effects included in linear models for mean latitude and longitude position of these fish remained insignificant (p &gt; 0.05)</w:t>
      </w:r>
    </w:p>
    <w:p w14:paraId="4D8538FF" w14:textId="77777777" w:rsidR="00223EB5" w:rsidRDefault="00223EB5" w:rsidP="007A7567">
      <w:pPr>
        <w:spacing w:line="480" w:lineRule="auto"/>
        <w:rPr>
          <w:color w:val="000000" w:themeColor="text1"/>
        </w:rPr>
      </w:pPr>
    </w:p>
    <w:p w14:paraId="43285F62" w14:textId="77777777" w:rsidR="005B5CC5" w:rsidRDefault="005A551E" w:rsidP="005B5CC5">
      <w:pPr>
        <w:spacing w:line="480" w:lineRule="auto"/>
        <w:rPr>
          <w:b/>
          <w:color w:val="000000" w:themeColor="text1"/>
        </w:rPr>
      </w:pPr>
      <w:r>
        <w:rPr>
          <w:b/>
          <w:color w:val="000000" w:themeColor="text1"/>
        </w:rPr>
        <w:t>Discussion</w:t>
      </w:r>
    </w:p>
    <w:p w14:paraId="737A9C88" w14:textId="7A36FB6B" w:rsidR="00117342" w:rsidRDefault="00451BD5" w:rsidP="005B5CC5">
      <w:pPr>
        <w:spacing w:line="480" w:lineRule="auto"/>
      </w:pPr>
      <w:r>
        <w:tab/>
      </w:r>
      <w:r w:rsidR="00AA728B">
        <w:t xml:space="preserve">In this study, opakapaka were monitored using acoustic telemetry to determine the extent of movement behavior and provide information on the appropriate scales for spatial protection. </w:t>
      </w:r>
      <w:r w:rsidR="00F40A0A">
        <w:lastRenderedPageBreak/>
        <w:t xml:space="preserve">For fish with tag records meeting the requirements for inclusion, observed linear home ranges were similar in magnitude and smaller than the </w:t>
      </w:r>
      <w:r w:rsidR="00501C32" w:rsidRPr="008737FE">
        <w:t>linear</w:t>
      </w:r>
      <w:r w:rsidR="00F40A0A" w:rsidRPr="008737FE">
        <w:t xml:space="preserve"> habitat </w:t>
      </w:r>
      <w:r w:rsidR="00501C32" w:rsidRPr="008737FE">
        <w:t>dimension</w:t>
      </w:r>
      <w:r w:rsidR="00501C32">
        <w:t xml:space="preserve"> </w:t>
      </w:r>
      <w:r w:rsidR="00F40A0A">
        <w:t>BRF</w:t>
      </w:r>
      <w:r>
        <w:t>A-E</w:t>
      </w:r>
      <w:r w:rsidR="004F1F9D">
        <w:t>.</w:t>
      </w:r>
      <w:r w:rsidR="00501C32">
        <w:t xml:space="preserve"> </w:t>
      </w:r>
      <w:r w:rsidR="00F40A0A">
        <w:t>These results</w:t>
      </w:r>
      <w:r>
        <w:t xml:space="preserve"> were consistent with previous efforts to quantify movement in the species while</w:t>
      </w:r>
      <w:r w:rsidR="00F40A0A">
        <w:t xml:space="preserve"> </w:t>
      </w:r>
      <w:r>
        <w:t xml:space="preserve">providing observations spanning much </w:t>
      </w:r>
      <w:r w:rsidR="004F1F9D">
        <w:t xml:space="preserve">longer time scales than other reported acoustic tracking studies and with far greater detail than </w:t>
      </w:r>
      <w:r>
        <w:t>could</w:t>
      </w:r>
      <w:r w:rsidR="004F1F9D">
        <w:t xml:space="preserve"> be obtained using conventional mark recapture methods. </w:t>
      </w:r>
    </w:p>
    <w:p w14:paraId="3920DB13" w14:textId="014808C5" w:rsidR="004F1F9D" w:rsidRPr="00924F8B" w:rsidRDefault="00C672CA" w:rsidP="00A03454">
      <w:pPr>
        <w:spacing w:line="480" w:lineRule="auto"/>
        <w:ind w:firstLine="720"/>
        <w:rPr>
          <w:color w:val="FF0000"/>
        </w:rPr>
      </w:pPr>
      <w:r>
        <w:t>When broadening our comparison to include the additional 11 BRFAs, w</w:t>
      </w:r>
      <w:r w:rsidR="00F504DD">
        <w:t>e found that the average home range</w:t>
      </w:r>
      <w:r w:rsidR="00C91109">
        <w:t xml:space="preserve"> for the opakapaka tagged was smaller than the linear habitat dimension of </w:t>
      </w:r>
      <w:r w:rsidR="00DA6825">
        <w:t xml:space="preserve">all but one </w:t>
      </w:r>
      <w:r w:rsidR="00C91109">
        <w:t>BRFA.</w:t>
      </w:r>
      <w:r w:rsidR="008737FE">
        <w:t xml:space="preserve"> </w:t>
      </w:r>
      <w:r>
        <w:t xml:space="preserve">When generalizing our results to the greater Hawaiian archipelago, </w:t>
      </w:r>
      <w:r w:rsidR="008737FE">
        <w:t>there is an explicit assumption that the scale of movements for opakapaka are similar. It would be prohibitively difficult to test this assumption given effort required to tag a sufficient number of fish and the resources required for similar tracking arrays</w:t>
      </w:r>
      <w:r w:rsidR="00455F8A">
        <w:t>. H</w:t>
      </w:r>
      <w:r w:rsidR="008737FE">
        <w:t>owever</w:t>
      </w:r>
      <w:r w:rsidR="00A03454">
        <w:t xml:space="preserve"> our</w:t>
      </w:r>
      <w:r w:rsidR="008737FE">
        <w:t xml:space="preserve"> results </w:t>
      </w:r>
      <w:r w:rsidR="00C91109">
        <w:t>t</w:t>
      </w:r>
      <w:r w:rsidR="00455F8A">
        <w:t xml:space="preserve">racking </w:t>
      </w:r>
      <w:r>
        <w:t>opakapaka</w:t>
      </w:r>
      <w:r w:rsidR="00455F8A">
        <w:t xml:space="preserve"> </w:t>
      </w:r>
      <w:r w:rsidR="008737FE">
        <w:t xml:space="preserve">in and around BRFA-E are </w:t>
      </w:r>
      <w:r w:rsidR="001747A1">
        <w:t>consistent</w:t>
      </w:r>
      <w:r w:rsidR="008737FE">
        <w:t xml:space="preserve"> with those of conventional mark-recapture studies conducted elsewhere in the Main Hawaiian Islands </w:t>
      </w:r>
      <w:r w:rsidR="008737FE">
        <w:fldChar w:fldCharType="begin" w:fldLock="1"/>
      </w:r>
      <w:r w:rsidR="00EF24F2">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Group","type":"article-journal"},"uris":["http://www.mendeley.com/documents/?uuid=5fdf49f4-f392-4c71-bb24-dd29127cfb4d"]},{"id":"ITEM-2","itemData":{"author":[{"dropping-particle":"","family":"Kobayashi","given":"Donald R","non-dropping-particle":"","parse-names":false,"suffix":""},{"dropping-particle":"","family":"Okamoto","given":"Henry Y","non-dropping-particle":"","parse-names":false,"suffix":""},{"dropping-particle":"","family":"Oishi","given":"Francis G","non-dropping-particle":"","parse-names":false,"suffix":""}],"id":"ITEM-2","issued":{"date-parts":[["2008"]]},"title":"Movement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 O’Malley, 2015)","plainTextFormattedCitation":"(Kobayashi, Okamoto, and Oishi, 2008; O’Malley, 2015)","previouslyFormattedCitation":"(Kobayashi, Okamoto, and Oishi, 2008; O’Malley, 2015)"},"properties":{"noteIndex":0},"schema":"https://github.com/citation-style-language/schema/raw/master/csl-citation.json"}</w:instrText>
      </w:r>
      <w:r w:rsidR="008737FE">
        <w:fldChar w:fldCharType="separate"/>
      </w:r>
      <w:r w:rsidR="008737FE" w:rsidRPr="008737FE">
        <w:rPr>
          <w:noProof/>
        </w:rPr>
        <w:t>(Kobayashi, Okamoto, and Oishi, 2008; O’Malley, 2015)</w:t>
      </w:r>
      <w:r w:rsidR="008737FE">
        <w:fldChar w:fldCharType="end"/>
      </w:r>
      <w:r w:rsidR="009216CC">
        <w:t>.</w:t>
      </w:r>
    </w:p>
    <w:p w14:paraId="06C4F1D3" w14:textId="699A219D" w:rsidR="00264014" w:rsidRDefault="00FE3FC7" w:rsidP="00264014">
      <w:pPr>
        <w:spacing w:line="480" w:lineRule="auto"/>
        <w:rPr>
          <w:color w:val="000000" w:themeColor="text1"/>
        </w:rPr>
      </w:pPr>
      <w:r>
        <w:tab/>
      </w:r>
      <w:r w:rsidR="00920803" w:rsidRPr="00616930">
        <w:rPr>
          <w:color w:val="000000" w:themeColor="text1"/>
        </w:rPr>
        <w:t>Acoustic telemetry has an established history for evaluat</w:t>
      </w:r>
      <w:r w:rsidR="00920803">
        <w:rPr>
          <w:color w:val="000000" w:themeColor="text1"/>
        </w:rPr>
        <w:t xml:space="preserve">ing marine reserve efficacy </w:t>
      </w:r>
      <w:r w:rsidR="00920803" w:rsidRPr="00616930">
        <w:rPr>
          <w:color w:val="000000" w:themeColor="text1"/>
        </w:rPr>
        <w:t>but applica</w:t>
      </w:r>
      <w:r w:rsidR="00920803">
        <w:rPr>
          <w:color w:val="000000" w:themeColor="text1"/>
        </w:rPr>
        <w:t>tion at greater depths in this study</w:t>
      </w:r>
      <w:r w:rsidR="00920803" w:rsidRPr="00616930">
        <w:rPr>
          <w:color w:val="000000" w:themeColor="text1"/>
        </w:rPr>
        <w:t xml:space="preserve"> is relatively novel and </w:t>
      </w:r>
      <w:r w:rsidR="00920803" w:rsidRPr="00616930">
        <w:t>presents a number of unique challenges compared to studies in shallow water environments</w:t>
      </w:r>
      <w:r w:rsidR="00920803" w:rsidRPr="00616930">
        <w:rPr>
          <w:color w:val="000000" w:themeColor="text1"/>
        </w:rPr>
        <w:t xml:space="preserve"> </w:t>
      </w:r>
      <w:r w:rsidR="00920803" w:rsidRPr="00616930">
        <w:rPr>
          <w:color w:val="000000" w:themeColor="text1"/>
        </w:rPr>
        <w:fldChar w:fldCharType="begin" w:fldLock="1"/>
      </w:r>
      <w:r w:rsidR="00EF24F2">
        <w:rPr>
          <w:color w:val="000000" w:themeColor="text1"/>
        </w:rPr>
        <w:instrText>ADDIN CSL_CITATION {"citationItems":[{"id":"ITEM-1","itemData":{"abstract":"Remote sensing technologies have been used to study the behaviour and movements of fish in the sea for about 30 years. The first relatively simple devices have given rise to a suite of sophisticated tools that have spawned a whole new field of fisheries science. The oldest method, acoustic telemetry, has now advanced to the level at which we can study detailed behaviour in the field in relation to the immediate environment, and monitor physiological variables, as well as document larger-scale movement patterns. Archival tags, available for the last 7-8 years, provide a powerful tool to obtain detailed information on a range of variables for large number of individual fish over long periods of time. Their primary limitation is that they must be recovered to obtain the data. The most recent development, the pop -up satellite tag, requires no recovery and can thus be used on any fish of sufficient size. Being fully independent of the fisheries, this type of tag is ideal for studying large, highly migratory fish and dramatically expands the scope of questions that can be addressed. The pace of technical development will undoubtedly continue to accelerate over the next few decades, producing new tools that can be expected to solve many currently unanswered questions in fisheries biology. Solutions to these questions should help to achieve improved management of the seas and their living resources.","author":[{"dropping-particle":"","family":"Arnold","given":"G","non-dropping-particle":"","parse-names":false,"suffix":""},{"dropping-particle":"","family":"Dewar","given":"H","non-dropping-particle":"","parse-names":false,"suffix":""}],"container-title":"Electronic Tagging and Tracking in Marine Fisheries","id":"ITEM-1","issued":{"date-parts":[["2001"]]},"page":"7-64","title":"Electronic tags in marine fisheries research: A 30-year perspective","type":"article-journal"},"uris":["http://www.mendeley.com/documents/?uuid=f0a093bd-700d-3e99-8e30-3d77731f51c0"]},{"id":"ITEM-2","itemData":{"DOI":"10.1007/978-1-4020-9640-2_5","ISBN":"978-1-4020-9639-6","author":[{"dropping-particle":"","family":"Grothues","given":"Thomas M","non-dropping-particle":"","parse-names":false,"suffix":""}],"chapter-number":"7","container-title":"Tagging and Tracking of Marine Animals with Electronic Devices. Vol 9","id":"ITEM-2","issued":{"date-parts":[["2009"]]},"page":"77-90","publisher":"Springer Science+Business Media B.V.","title":"A review of acoustic telemetry technology and a perspective on its diversification relative to coastal tracking arrays","type":"chapter"},"uris":["http://www.mendeley.com/documents/?uuid=10fbca88-f4b0-4fd2-8dc6-919dbbb081f5"]},{"id":"ITEM-3","itemData":{"DOI":"10.1111/2041-210X.12255","ISSN":"2041210X","author":[{"dropping-particle":"","family":"Pedersen","given":"Martin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Evolution","id":"ITEM-3","issue":"10","issued":{"date-parts":[["2014"]]},"page":"1043-1051","title":"A quantitative approach to static sensor network design","type":"article-journal","volume":"5"},"uris":["http://www.mendeley.com/documents/?uuid=5bb42fb5-3d69-48cd-b8ab-6876ea96a2e1"]},{"id":"ITEM-4","itemData":{"DOI":"10.1071/MF05091","ISBN":"1448-6059","ISSN":"13231650","PMID":"6725385","abstract":"The recent introduction of low-cost, moored data-logging acoustic receivers has provided opportunities for tracking marine organisms over small (hundreds of metres) and large scales (hundreds of kilometres). Acoustic receivers have been deployed in many different environments to examine specific hypotheses regarding the movement of aquatic species. This technology provides many advantages for studying aquatic animal movement patterns, but also has limitations and provides unique difficulties for users. Study design, applications, advantages and limitations are discussed with examples from past and current studies. Data management and analysis techniques are in their infancy and few standardised techniques exist. Complications with data management and potential data analysis techniques are discussed. Examples from the literature are utilised wherever possible to provide useful references.","author":[{"dropping-particle":"","family":"Heupel","given":"M. R.","non-dropping-particle":"","parse-names":false,"suffix":""},{"dropping-particle":"","family":"Semmens","given":"J. M.","non-dropping-particle":"","parse-names":false,"suffix":""},{"dropping-particle":"","family":"Hobday","given":"a. J.","non-dropping-particle":"","parse-names":false,"suffix":""}],"container-title":"Marine and Freshwater Research","id":"ITEM-4","issued":{"date-parts":[["2006"]]},"page":"113","title":"Automated acoustic tracking of aquatic animals: Scales, design and deployment of listening station arrays","type":"article-journal","volume":"57"},"uris":["http://www.mendeley.com/documents/?uuid=aa344c1a-6bac-419c-a498-c810c4520701"]}],"mendeley":{"formattedCitation":"(Arnold and Dewar, 2001; Heupel, Semmens, and Hobday, 2006; Grothues, 2009; Pedersen, Burgess, and Weng, 2014)","manualFormatting":"(Arnold and Dewar 2001; Heupel et al. 2006a; Grothues 2009; Farmer et al. 2013; Pedersen et al. 2014)","plainTextFormattedCitation":"(Arnold and Dewar, 2001; Heupel, Semmens, and Hobday, 2006; Grothues, 2009; Pedersen, Burgess, and Weng, 2014)","previouslyFormattedCitation":"(Arnold and Dewar, 2001; Heupel, Semmens, and Hobday, 2006; Grothues, 2009; Pedersen, Burgess, and Weng, 2014)"},"properties":{"noteIndex":0},"schema":"https://github.com/citation-style-language/schema/raw/master/csl-citation.json"}</w:instrText>
      </w:r>
      <w:r w:rsidR="00920803" w:rsidRPr="00616930">
        <w:rPr>
          <w:color w:val="000000" w:themeColor="text1"/>
        </w:rPr>
        <w:fldChar w:fldCharType="separate"/>
      </w:r>
      <w:r w:rsidR="00920803" w:rsidRPr="00616930">
        <w:rPr>
          <w:noProof/>
          <w:color w:val="000000" w:themeColor="text1"/>
        </w:rPr>
        <w:t>(Arnold and Dewar 2001; Heupel et al. 2006a; Grothues 2009; Farmer et al. 2013; Pedersen et al. 2014)</w:t>
      </w:r>
      <w:r w:rsidR="00920803" w:rsidRPr="00616930">
        <w:rPr>
          <w:color w:val="000000" w:themeColor="text1"/>
        </w:rPr>
        <w:fldChar w:fldCharType="end"/>
      </w:r>
      <w:r w:rsidR="00920803" w:rsidRPr="00616930">
        <w:rPr>
          <w:color w:val="000000" w:themeColor="text1"/>
        </w:rPr>
        <w:t xml:space="preserve">. </w:t>
      </w:r>
      <w:r w:rsidR="005B5CC5">
        <w:t>A</w:t>
      </w:r>
      <w:r w:rsidR="005B5CC5" w:rsidRPr="00616930">
        <w:t xml:space="preserve"> considerable amount of array hardware </w:t>
      </w:r>
      <w:r>
        <w:t xml:space="preserve">associated with each receiver station </w:t>
      </w:r>
      <w:r w:rsidR="005B5CC5" w:rsidRPr="00616930">
        <w:t>was deployed</w:t>
      </w:r>
      <w:r w:rsidR="005B5CC5">
        <w:t xml:space="preserve"> over the duration of this study</w:t>
      </w:r>
      <w:r w:rsidR="005B5CC5" w:rsidRPr="00616930">
        <w:t xml:space="preserve"> to operational depths exce</w:t>
      </w:r>
      <w:r w:rsidR="00264014">
        <w:t>eding those accessible by SCUBA. These</w:t>
      </w:r>
      <w:r w:rsidR="00330D7B">
        <w:t xml:space="preserve"> additional</w:t>
      </w:r>
      <w:r w:rsidR="00264014">
        <w:t xml:space="preserve"> requirements necessitated</w:t>
      </w:r>
      <w:r w:rsidR="005B5CC5" w:rsidRPr="00616930">
        <w:t xml:space="preserve"> </w:t>
      </w:r>
      <w:r w:rsidR="00264014">
        <w:t>servicing of receiver</w:t>
      </w:r>
      <w:r w:rsidR="005B5CC5" w:rsidRPr="00616930">
        <w:t xml:space="preserve"> stations </w:t>
      </w:r>
      <w:r w:rsidR="00264014">
        <w:t xml:space="preserve">be done </w:t>
      </w:r>
      <w:r w:rsidR="005B5CC5" w:rsidRPr="00616930">
        <w:t>fr</w:t>
      </w:r>
      <w:r w:rsidR="005B5CC5">
        <w:t xml:space="preserve">om a suitably sized vessel </w:t>
      </w:r>
      <w:r w:rsidR="00264014">
        <w:t>and introduced additional points of failure for receiver station moorings.</w:t>
      </w:r>
    </w:p>
    <w:p w14:paraId="27C1E132" w14:textId="67A9389C" w:rsidR="00264014" w:rsidRDefault="00264014" w:rsidP="00264014">
      <w:pPr>
        <w:spacing w:line="480" w:lineRule="auto"/>
        <w:ind w:firstLine="720"/>
        <w:rPr>
          <w:color w:val="000000" w:themeColor="text1"/>
        </w:rPr>
      </w:pPr>
      <w:r w:rsidRPr="00637437">
        <w:rPr>
          <w:color w:val="000000" w:themeColor="text1"/>
        </w:rPr>
        <w:t xml:space="preserve">The loss of 5 receiver stations reduced monitoring capacity of bottomfish habitat within the BRFA. Under the assumption of random walk behavior, theoretical unique detection rates </w:t>
      </w:r>
      <w:r w:rsidRPr="00637437">
        <w:rPr>
          <w:color w:val="000000" w:themeColor="text1"/>
        </w:rPr>
        <w:lastRenderedPageBreak/>
        <w:t xml:space="preserve">calculated by the Acoustic Web App correspond to the percentage of habitat monitored by the receiver network. When calculated this way, it is estimated that the loss of 5 receiver stations reduced the proportion of monitored habitat from </w:t>
      </w:r>
      <w:r>
        <w:rPr>
          <w:color w:val="000000" w:themeColor="text1"/>
        </w:rPr>
        <w:t>31.0</w:t>
      </w:r>
      <w:r w:rsidRPr="00637437">
        <w:rPr>
          <w:color w:val="000000" w:themeColor="text1"/>
        </w:rPr>
        <w:t xml:space="preserve">% </w:t>
      </w:r>
      <w:r>
        <w:rPr>
          <w:color w:val="000000" w:themeColor="text1"/>
        </w:rPr>
        <w:t xml:space="preserve">as planned </w:t>
      </w:r>
      <w:r w:rsidRPr="00637437">
        <w:rPr>
          <w:color w:val="000000" w:themeColor="text1"/>
        </w:rPr>
        <w:t xml:space="preserve">to </w:t>
      </w:r>
      <w:r>
        <w:rPr>
          <w:color w:val="000000" w:themeColor="text1"/>
        </w:rPr>
        <w:t>24.9</w:t>
      </w:r>
      <w:r w:rsidRPr="00637437">
        <w:rPr>
          <w:color w:val="000000" w:themeColor="text1"/>
        </w:rPr>
        <w:t>%</w:t>
      </w:r>
      <w:r>
        <w:rPr>
          <w:color w:val="000000" w:themeColor="text1"/>
        </w:rPr>
        <w:t xml:space="preserve"> </w:t>
      </w:r>
      <w:r w:rsidRPr="00637437">
        <w:rPr>
          <w:color w:val="000000" w:themeColor="text1"/>
        </w:rPr>
        <w:t>a</w:t>
      </w:r>
      <w:r>
        <w:rPr>
          <w:color w:val="000000" w:themeColor="text1"/>
        </w:rPr>
        <w:t>s</w:t>
      </w:r>
      <w:r w:rsidRPr="00637437">
        <w:rPr>
          <w:color w:val="000000" w:themeColor="text1"/>
        </w:rPr>
        <w:t xml:space="preserve"> realized. The loss of receiver station 340 from the fence sub-array inside the BRFA’s southern border introduces the potential of undetected passage for individuals transiting into and out of the BRFA. From range test results, the horizontal distance between receiver stations 339 and 341, the two stations adjacent to station 340, was approximately 1857-m. From range test results, the horizontal distance between these receivers representing the gap in the fence where detection rates fell below the prescribed 25% threshold cau</w:t>
      </w:r>
      <w:r>
        <w:rPr>
          <w:color w:val="000000" w:themeColor="text1"/>
        </w:rPr>
        <w:t>sed by the loss of station 340,</w:t>
      </w:r>
      <w:r w:rsidRPr="00637437">
        <w:rPr>
          <w:color w:val="000000" w:themeColor="text1"/>
        </w:rPr>
        <w:t xml:space="preserve"> spanned an approximate horizontal distance of 789-m.</w:t>
      </w:r>
    </w:p>
    <w:p w14:paraId="0DAFB0EB" w14:textId="2AED61EA" w:rsidR="00FE3FC7" w:rsidRPr="00264014" w:rsidRDefault="005B5CC5" w:rsidP="00264014">
      <w:pPr>
        <w:spacing w:line="480" w:lineRule="auto"/>
        <w:ind w:firstLine="720"/>
        <w:rPr>
          <w:color w:val="000000" w:themeColor="text1"/>
        </w:rPr>
      </w:pPr>
      <w:r>
        <w:t xml:space="preserve">Close proximity detection interference (CPDI) </w:t>
      </w:r>
      <w:r w:rsidR="00920803">
        <w:t>was</w:t>
      </w:r>
      <w:r>
        <w:rPr>
          <w:color w:val="000000" w:themeColor="text1"/>
        </w:rPr>
        <w:t xml:space="preserve"> a</w:t>
      </w:r>
      <w:r w:rsidR="00920803">
        <w:rPr>
          <w:color w:val="000000" w:themeColor="text1"/>
        </w:rPr>
        <w:t xml:space="preserve">nother </w:t>
      </w:r>
      <w:r>
        <w:rPr>
          <w:color w:val="000000" w:themeColor="text1"/>
        </w:rPr>
        <w:t>factor that must be accounted for when</w:t>
      </w:r>
      <w:r w:rsidRPr="00616930">
        <w:rPr>
          <w:color w:val="000000" w:themeColor="text1"/>
        </w:rPr>
        <w:t xml:space="preserve"> designing acoustic tracking arrays</w:t>
      </w:r>
      <w:r>
        <w:rPr>
          <w:color w:val="000000" w:themeColor="text1"/>
        </w:rPr>
        <w:t xml:space="preserve"> where deployment depths exceed 200-m</w:t>
      </w:r>
      <w:r w:rsidRPr="00616930">
        <w:rPr>
          <w:color w:val="000000" w:themeColor="text1"/>
        </w:rPr>
        <w:t xml:space="preserve"> (Scherrer et al 2018). CPDI </w:t>
      </w:r>
      <w:r>
        <w:rPr>
          <w:color w:val="000000" w:themeColor="text1"/>
        </w:rPr>
        <w:t>occurs when a</w:t>
      </w:r>
      <w:r w:rsidRPr="00616930">
        <w:rPr>
          <w:color w:val="000000" w:themeColor="text1"/>
        </w:rPr>
        <w:t xml:space="preserve"> transmission’s reflected signal arrives at a receiver with sufficient timing and intensity to interfere with the direct path </w:t>
      </w:r>
      <w:r>
        <w:rPr>
          <w:color w:val="000000" w:themeColor="text1"/>
        </w:rPr>
        <w:t xml:space="preserve">signal. The overlapping transmission signals are interpreted by the receiver as an invalid detection and are not logged </w:t>
      </w:r>
      <w:r w:rsidRPr="00616930">
        <w:rPr>
          <w:color w:val="000000" w:themeColor="text1"/>
        </w:rPr>
        <w:t>(Kessel et al 2015, Scherrer et al 2018).</w:t>
      </w:r>
      <w:r w:rsidR="00C11E0C">
        <w:rPr>
          <w:color w:val="FF0000"/>
        </w:rPr>
        <w:t xml:space="preserve"> </w:t>
      </w:r>
      <w:r w:rsidR="00C468CD" w:rsidRPr="006A63D8">
        <w:rPr>
          <w:color w:val="000000" w:themeColor="text1"/>
        </w:rPr>
        <w:t xml:space="preserve">Using a </w:t>
      </w:r>
      <w:r w:rsidR="00584089" w:rsidRPr="006A63D8">
        <w:rPr>
          <w:color w:val="000000" w:themeColor="text1"/>
        </w:rPr>
        <w:t>conservative</w:t>
      </w:r>
      <w:r w:rsidR="00C468CD" w:rsidRPr="006A63D8">
        <w:rPr>
          <w:color w:val="000000" w:themeColor="text1"/>
        </w:rPr>
        <w:t xml:space="preserve"> model for predicting CPDI</w:t>
      </w:r>
      <w:r w:rsidR="00584089" w:rsidRPr="006A63D8">
        <w:rPr>
          <w:color w:val="000000" w:themeColor="text1"/>
        </w:rPr>
        <w:t xml:space="preserve"> </w:t>
      </w:r>
      <w:r w:rsidR="008E38DE">
        <w:rPr>
          <w:color w:val="000000" w:themeColor="text1"/>
        </w:rPr>
        <w:t xml:space="preserve">and a detection range of </w:t>
      </w:r>
      <w:r w:rsidR="00C468CD" w:rsidRPr="006A63D8">
        <w:rPr>
          <w:color w:val="000000" w:themeColor="text1"/>
        </w:rPr>
        <w:t xml:space="preserve">847-m, the </w:t>
      </w:r>
      <w:r w:rsidR="002A0BF4" w:rsidRPr="006A63D8">
        <w:rPr>
          <w:color w:val="000000" w:themeColor="text1"/>
        </w:rPr>
        <w:t xml:space="preserve">maximum </w:t>
      </w:r>
      <w:r w:rsidR="00C468CD" w:rsidRPr="006A63D8">
        <w:rPr>
          <w:color w:val="000000" w:themeColor="text1"/>
        </w:rPr>
        <w:t>extent that</w:t>
      </w:r>
      <w:r w:rsidR="00B13974">
        <w:rPr>
          <w:color w:val="000000" w:themeColor="text1"/>
        </w:rPr>
        <w:t xml:space="preserve"> </w:t>
      </w:r>
      <w:r w:rsidR="001652D8">
        <w:rPr>
          <w:color w:val="000000" w:themeColor="text1"/>
        </w:rPr>
        <w:t>our</w:t>
      </w:r>
      <w:r w:rsidR="00C468CD" w:rsidRPr="006A63D8">
        <w:rPr>
          <w:color w:val="000000" w:themeColor="text1"/>
        </w:rPr>
        <w:t xml:space="preserve"> receivers were affected by CPDI range</w:t>
      </w:r>
      <w:r w:rsidR="001652D8">
        <w:rPr>
          <w:color w:val="000000" w:themeColor="text1"/>
        </w:rPr>
        <w:t>d</w:t>
      </w:r>
      <w:r w:rsidR="002A0BF4" w:rsidRPr="006A63D8">
        <w:rPr>
          <w:color w:val="000000" w:themeColor="text1"/>
        </w:rPr>
        <w:t xml:space="preserve"> between 70</w:t>
      </w:r>
      <w:r w:rsidR="00C468CD" w:rsidRPr="006A63D8">
        <w:rPr>
          <w:color w:val="000000" w:themeColor="text1"/>
        </w:rPr>
        <w:t xml:space="preserve">-m </w:t>
      </w:r>
      <w:r w:rsidR="001652D8">
        <w:rPr>
          <w:color w:val="000000" w:themeColor="text1"/>
        </w:rPr>
        <w:t xml:space="preserve">and </w:t>
      </w:r>
      <w:r w:rsidR="002A0BF4" w:rsidRPr="006A63D8">
        <w:rPr>
          <w:color w:val="000000" w:themeColor="text1"/>
        </w:rPr>
        <w:t>451</w:t>
      </w:r>
      <w:r w:rsidR="00E85817" w:rsidRPr="006A63D8">
        <w:rPr>
          <w:color w:val="000000" w:themeColor="text1"/>
        </w:rPr>
        <w:t xml:space="preserve">-m for fish within +/-20-m of the </w:t>
      </w:r>
      <w:r w:rsidR="00584089" w:rsidRPr="006A63D8">
        <w:rPr>
          <w:color w:val="000000" w:themeColor="text1"/>
        </w:rPr>
        <w:t xml:space="preserve">seafloor </w:t>
      </w:r>
      <w:r w:rsidR="00E85817" w:rsidRPr="006A63D8">
        <w:rPr>
          <w:color w:val="000000" w:themeColor="text1"/>
        </w:rPr>
        <w:t>dept</w:t>
      </w:r>
      <w:r w:rsidR="00E54CF7">
        <w:rPr>
          <w:color w:val="000000" w:themeColor="text1"/>
        </w:rPr>
        <w:t>h</w:t>
      </w:r>
      <w:r w:rsidR="00584089" w:rsidRPr="006A63D8">
        <w:rPr>
          <w:color w:val="000000" w:themeColor="text1"/>
        </w:rPr>
        <w:t>.</w:t>
      </w:r>
      <w:r w:rsidR="008E38DE">
        <w:rPr>
          <w:color w:val="000000" w:themeColor="text1"/>
        </w:rPr>
        <w:t xml:space="preserve"> This model assumed no energy was lost at the seafloor and sea surface interfaces and results should be considered</w:t>
      </w:r>
      <w:r w:rsidR="004F39E5">
        <w:rPr>
          <w:color w:val="000000" w:themeColor="text1"/>
        </w:rPr>
        <w:t xml:space="preserve"> a</w:t>
      </w:r>
      <w:r w:rsidR="008E38DE">
        <w:rPr>
          <w:color w:val="000000" w:themeColor="text1"/>
        </w:rPr>
        <w:t xml:space="preserve"> “worst case</w:t>
      </w:r>
      <w:r w:rsidR="004F39E5">
        <w:rPr>
          <w:color w:val="000000" w:themeColor="text1"/>
        </w:rPr>
        <w:t xml:space="preserve"> scenario</w:t>
      </w:r>
      <w:r w:rsidR="008E38DE">
        <w:rPr>
          <w:color w:val="000000" w:themeColor="text1"/>
        </w:rPr>
        <w:t>”.</w:t>
      </w:r>
      <w:r w:rsidR="00903429">
        <w:rPr>
          <w:color w:val="000000" w:themeColor="text1"/>
        </w:rPr>
        <w:t xml:space="preserve"> </w:t>
      </w:r>
      <w:r w:rsidR="00F64FCB" w:rsidRPr="006A63D8">
        <w:rPr>
          <w:color w:val="000000" w:themeColor="text1"/>
        </w:rPr>
        <w:t>Given the nominal transmission rate of the tags used and a</w:t>
      </w:r>
      <w:r w:rsidR="00F347C5" w:rsidRPr="006A63D8">
        <w:rPr>
          <w:color w:val="000000" w:themeColor="text1"/>
        </w:rPr>
        <w:t xml:space="preserve">ssuming </w:t>
      </w:r>
      <w:r w:rsidR="00984A54" w:rsidRPr="006A63D8">
        <w:rPr>
          <w:color w:val="000000" w:themeColor="text1"/>
        </w:rPr>
        <w:t>an average</w:t>
      </w:r>
      <w:r w:rsidR="00F347C5" w:rsidRPr="006A63D8">
        <w:rPr>
          <w:color w:val="000000" w:themeColor="text1"/>
        </w:rPr>
        <w:t xml:space="preserve"> </w:t>
      </w:r>
      <w:r w:rsidR="00984A54" w:rsidRPr="006A63D8">
        <w:rPr>
          <w:color w:val="000000" w:themeColor="text1"/>
        </w:rPr>
        <w:t>swimming</w:t>
      </w:r>
      <w:r w:rsidR="00F347C5" w:rsidRPr="006A63D8">
        <w:rPr>
          <w:color w:val="000000" w:themeColor="text1"/>
        </w:rPr>
        <w:t xml:space="preserve"> speed of 1 body length per second, </w:t>
      </w:r>
      <w:r w:rsidR="00C11E0C" w:rsidRPr="006A63D8">
        <w:rPr>
          <w:color w:val="000000" w:themeColor="text1"/>
        </w:rPr>
        <w:t xml:space="preserve">CPDI </w:t>
      </w:r>
      <w:r w:rsidR="002A0BF4" w:rsidRPr="006A63D8">
        <w:rPr>
          <w:color w:val="000000" w:themeColor="text1"/>
        </w:rPr>
        <w:t>is not thought</w:t>
      </w:r>
      <w:r w:rsidR="00C11E0C" w:rsidRPr="006A63D8">
        <w:rPr>
          <w:color w:val="000000" w:themeColor="text1"/>
        </w:rPr>
        <w:t xml:space="preserve"> to have affected </w:t>
      </w:r>
      <w:r w:rsidR="00B82450">
        <w:rPr>
          <w:color w:val="000000" w:themeColor="text1"/>
        </w:rPr>
        <w:t>our</w:t>
      </w:r>
      <w:r w:rsidR="00584089" w:rsidRPr="006A63D8">
        <w:rPr>
          <w:color w:val="000000" w:themeColor="text1"/>
        </w:rPr>
        <w:t xml:space="preserve"> </w:t>
      </w:r>
      <w:r w:rsidR="002A0BF4" w:rsidRPr="006A63D8">
        <w:rPr>
          <w:color w:val="000000" w:themeColor="text1"/>
        </w:rPr>
        <w:t>ability</w:t>
      </w:r>
      <w:r w:rsidR="00584089" w:rsidRPr="006A63D8">
        <w:rPr>
          <w:color w:val="000000" w:themeColor="text1"/>
        </w:rPr>
        <w:t xml:space="preserve"> </w:t>
      </w:r>
      <w:r w:rsidR="00B82450">
        <w:rPr>
          <w:color w:val="000000" w:themeColor="text1"/>
        </w:rPr>
        <w:t>to detect the passage of tagged fish transiting through</w:t>
      </w:r>
      <w:r w:rsidR="00584089" w:rsidRPr="006A63D8">
        <w:rPr>
          <w:color w:val="000000" w:themeColor="text1"/>
        </w:rPr>
        <w:t xml:space="preserve"> </w:t>
      </w:r>
      <w:r w:rsidR="00C11E0C" w:rsidRPr="006A63D8">
        <w:rPr>
          <w:color w:val="000000" w:themeColor="text1"/>
        </w:rPr>
        <w:t xml:space="preserve">receiver </w:t>
      </w:r>
      <w:r w:rsidR="002A0BF4" w:rsidRPr="006A63D8">
        <w:rPr>
          <w:color w:val="000000" w:themeColor="text1"/>
        </w:rPr>
        <w:t>fence sub-arrays</w:t>
      </w:r>
      <w:r w:rsidR="00D53B6C">
        <w:rPr>
          <w:color w:val="000000" w:themeColor="text1"/>
        </w:rPr>
        <w:t xml:space="preserve">. </w:t>
      </w:r>
      <w:r w:rsidR="00451BD5">
        <w:rPr>
          <w:color w:val="000000" w:themeColor="text1"/>
        </w:rPr>
        <w:t>However,</w:t>
      </w:r>
      <w:r w:rsidR="00D53B6C">
        <w:rPr>
          <w:color w:val="000000" w:themeColor="text1"/>
        </w:rPr>
        <w:t xml:space="preserve"> CPDI </w:t>
      </w:r>
      <w:r w:rsidR="00C11E0C" w:rsidRPr="006A63D8">
        <w:rPr>
          <w:color w:val="000000" w:themeColor="text1"/>
        </w:rPr>
        <w:t xml:space="preserve">may </w:t>
      </w:r>
      <w:r w:rsidR="00C469D1">
        <w:rPr>
          <w:color w:val="000000" w:themeColor="text1"/>
        </w:rPr>
        <w:t xml:space="preserve">have </w:t>
      </w:r>
      <w:r w:rsidR="00DE3514">
        <w:rPr>
          <w:color w:val="000000" w:themeColor="text1"/>
        </w:rPr>
        <w:t>led</w:t>
      </w:r>
      <w:r w:rsidR="00C469D1">
        <w:rPr>
          <w:color w:val="000000" w:themeColor="text1"/>
        </w:rPr>
        <w:t xml:space="preserve"> to an underestimation of </w:t>
      </w:r>
      <w:r w:rsidR="00C11E0C" w:rsidRPr="006A63D8">
        <w:rPr>
          <w:color w:val="000000" w:themeColor="text1"/>
        </w:rPr>
        <w:t>residency rates</w:t>
      </w:r>
      <w:r w:rsidR="00F64FCB" w:rsidRPr="006A63D8">
        <w:rPr>
          <w:color w:val="000000" w:themeColor="text1"/>
        </w:rPr>
        <w:t xml:space="preserve"> if </w:t>
      </w:r>
      <w:r w:rsidR="00C469D1">
        <w:rPr>
          <w:color w:val="000000" w:themeColor="text1"/>
        </w:rPr>
        <w:t xml:space="preserve">tagged </w:t>
      </w:r>
      <w:r w:rsidR="00F64FCB" w:rsidRPr="006A63D8">
        <w:rPr>
          <w:color w:val="000000" w:themeColor="text1"/>
        </w:rPr>
        <w:t>individuals spent extensive time near receivers</w:t>
      </w:r>
      <w:r w:rsidR="00264014">
        <w:rPr>
          <w:color w:val="000000" w:themeColor="text1"/>
        </w:rPr>
        <w:t>.</w:t>
      </w:r>
      <w:r w:rsidR="00FE3FC7" w:rsidRPr="00637437">
        <w:rPr>
          <w:color w:val="000000" w:themeColor="text1"/>
        </w:rPr>
        <w:t xml:space="preserve"> </w:t>
      </w:r>
    </w:p>
    <w:p w14:paraId="118FD07E" w14:textId="52A05B10" w:rsidR="00CE4CEC" w:rsidRDefault="002A0BF4" w:rsidP="007A7567">
      <w:pPr>
        <w:spacing w:line="480" w:lineRule="auto"/>
        <w:rPr>
          <w:color w:val="000000" w:themeColor="text1"/>
        </w:rPr>
      </w:pPr>
      <w:r>
        <w:rPr>
          <w:color w:val="000000" w:themeColor="text1"/>
        </w:rPr>
        <w:lastRenderedPageBreak/>
        <w:tab/>
        <w:t xml:space="preserve">Estimates of post-release </w:t>
      </w:r>
      <w:r w:rsidR="006A7145">
        <w:rPr>
          <w:color w:val="000000" w:themeColor="text1"/>
        </w:rPr>
        <w:t xml:space="preserve">survivorship </w:t>
      </w:r>
      <w:r>
        <w:rPr>
          <w:color w:val="000000" w:themeColor="text1"/>
        </w:rPr>
        <w:t xml:space="preserve">from this study are </w:t>
      </w:r>
      <w:r w:rsidR="006A7145">
        <w:rPr>
          <w:color w:val="000000" w:themeColor="text1"/>
        </w:rPr>
        <w:t>low</w:t>
      </w:r>
      <w:r>
        <w:rPr>
          <w:color w:val="000000" w:themeColor="text1"/>
        </w:rPr>
        <w:t>,</w:t>
      </w:r>
      <w:r w:rsidR="00356899">
        <w:rPr>
          <w:color w:val="000000" w:themeColor="text1"/>
        </w:rPr>
        <w:t xml:space="preserve"> </w:t>
      </w:r>
      <w:r w:rsidR="006A7145">
        <w:rPr>
          <w:color w:val="000000" w:themeColor="text1"/>
        </w:rPr>
        <w:t>r</w:t>
      </w:r>
      <w:r>
        <w:rPr>
          <w:color w:val="000000" w:themeColor="text1"/>
        </w:rPr>
        <w:t xml:space="preserve">anging between </w:t>
      </w:r>
      <w:r w:rsidR="001A04F8">
        <w:rPr>
          <w:color w:val="000000" w:themeColor="text1"/>
        </w:rPr>
        <w:t>5</w:t>
      </w:r>
      <w:r w:rsidR="00644350" w:rsidRPr="00AE0DB5">
        <w:rPr>
          <w:color w:val="000000" w:themeColor="text1"/>
        </w:rPr>
        <w:t>.</w:t>
      </w:r>
      <w:r w:rsidR="001A04F8">
        <w:rPr>
          <w:color w:val="000000" w:themeColor="text1"/>
        </w:rPr>
        <w:t>8</w:t>
      </w:r>
      <w:r w:rsidR="00356899" w:rsidRPr="00AE0DB5">
        <w:rPr>
          <w:color w:val="000000" w:themeColor="text1"/>
        </w:rPr>
        <w:t xml:space="preserve"> </w:t>
      </w:r>
      <w:r w:rsidRPr="00AE0DB5">
        <w:rPr>
          <w:color w:val="000000" w:themeColor="text1"/>
        </w:rPr>
        <w:t xml:space="preserve">and </w:t>
      </w:r>
      <w:r w:rsidR="00775DE6" w:rsidRPr="0012788B">
        <w:rPr>
          <w:color w:val="000000" w:themeColor="text1"/>
        </w:rPr>
        <w:t>2</w:t>
      </w:r>
      <w:r w:rsidR="001A04F8" w:rsidRPr="0012788B">
        <w:rPr>
          <w:color w:val="000000" w:themeColor="text1"/>
        </w:rPr>
        <w:t>3.8</w:t>
      </w:r>
      <w:r w:rsidRPr="0012788B">
        <w:rPr>
          <w:color w:val="000000" w:themeColor="text1"/>
        </w:rPr>
        <w:t xml:space="preserve">% </w:t>
      </w:r>
      <w:r w:rsidR="00356899">
        <w:rPr>
          <w:color w:val="000000" w:themeColor="text1"/>
        </w:rPr>
        <w:t xml:space="preserve">of fish tagged </w:t>
      </w:r>
      <w:r>
        <w:rPr>
          <w:color w:val="000000" w:themeColor="text1"/>
        </w:rPr>
        <w:t xml:space="preserve">depending on </w:t>
      </w:r>
      <w:r w:rsidR="007E7CAC">
        <w:rPr>
          <w:color w:val="000000" w:themeColor="text1"/>
        </w:rPr>
        <w:t>the status of uncertain tracks</w:t>
      </w:r>
      <w:r>
        <w:rPr>
          <w:color w:val="000000" w:themeColor="text1"/>
        </w:rPr>
        <w:t>.</w:t>
      </w:r>
      <w:r w:rsidR="00356899">
        <w:rPr>
          <w:color w:val="000000" w:themeColor="text1"/>
        </w:rPr>
        <w:t xml:space="preserve"> The low survivorship rates </w:t>
      </w:r>
      <w:r w:rsidR="0045645A">
        <w:rPr>
          <w:color w:val="000000" w:themeColor="text1"/>
        </w:rPr>
        <w:t>in this study</w:t>
      </w:r>
      <w:r w:rsidR="00356899">
        <w:rPr>
          <w:color w:val="000000" w:themeColor="text1"/>
        </w:rPr>
        <w:t xml:space="preserve"> mirror those of conventional mark-recapture </w:t>
      </w:r>
      <w:r w:rsidR="0045645A">
        <w:rPr>
          <w:color w:val="000000" w:themeColor="text1"/>
        </w:rPr>
        <w:t>work</w:t>
      </w:r>
      <w:r w:rsidR="00356899">
        <w:rPr>
          <w:color w:val="000000" w:themeColor="text1"/>
        </w:rPr>
        <w:t xml:space="preserve"> where</w:t>
      </w:r>
      <w:r w:rsidR="00775DE6">
        <w:rPr>
          <w:color w:val="000000" w:themeColor="text1"/>
        </w:rPr>
        <w:t xml:space="preserve"> observed recapture rates </w:t>
      </w:r>
      <w:r w:rsidR="00356899">
        <w:rPr>
          <w:color w:val="000000" w:themeColor="text1"/>
        </w:rPr>
        <w:t xml:space="preserve">for the species were 2.5% </w:t>
      </w:r>
      <w:r w:rsidR="0045645A">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(O’Malley, 2015)</w:t>
      </w:r>
      <w:r w:rsidR="0045645A">
        <w:rPr>
          <w:color w:val="000000" w:themeColor="text1"/>
        </w:rPr>
        <w:fldChar w:fldCharType="end"/>
      </w:r>
      <w:r w:rsidR="0045645A">
        <w:rPr>
          <w:color w:val="000000" w:themeColor="text1"/>
        </w:rPr>
        <w:t xml:space="preserve"> </w:t>
      </w:r>
      <w:r w:rsidR="00356899">
        <w:rPr>
          <w:color w:val="000000" w:themeColor="text1"/>
        </w:rPr>
        <w:t>and 12%</w:t>
      </w:r>
      <w:r w:rsidR="0045645A">
        <w:rPr>
          <w:color w:val="000000" w:themeColor="text1"/>
        </w:rPr>
        <w:t xml:space="preserve"> </w:t>
      </w:r>
      <w:r w:rsidR="0045645A">
        <w:rPr>
          <w:color w:val="000000" w:themeColor="text1"/>
        </w:rPr>
        <w:fldChar w:fldCharType="begin" w:fldLock="1"/>
      </w:r>
      <w:r w:rsidR="00EF24F2">
        <w:rPr>
          <w:color w:val="000000" w:themeColor="text1"/>
        </w:rPr>
        <w:instrText>ADDIN CSL_CITATION {"citationItems":[{"id":"ITEM-1","itemData":{"author":[{"dropping-particle":"","family":"Kobayashi","given":"Donald R","non-dropping-particle":"","parse-names":false,"suffix":""},{"dropping-particle":"","family":"Okamoto","given":"Henry Y","non-dropping-particle":"","parse-names":false,"suffix":""},{"dropping-particle":"","family":"Oishi","given":"Francis G","non-dropping-particle":"","parse-names":false,"suffix":""}],"id":"ITEM-1","issued":{"date-parts":[["2008"]]},"title":"Movement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2008)","plainTextFormattedCitation":"(Kobayashi, Okamoto, and Oishi, 2008)","previouslyFormattedCitation":"(Kobayashi, Okamoto, and Oishi, 2008)"},"properties":{"noteIndex":0},"schema":"https://github.com/citation-style-language/schema/raw/master/csl-citation.json"}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(Kobayashi, Okamoto, and Oishi, 2008)</w:t>
      </w:r>
      <w:r w:rsidR="0045645A">
        <w:rPr>
          <w:color w:val="000000" w:themeColor="text1"/>
        </w:rPr>
        <w:fldChar w:fldCharType="end"/>
      </w:r>
      <w:r w:rsidR="0045645A">
        <w:rPr>
          <w:color w:val="000000" w:themeColor="text1"/>
        </w:rPr>
        <w:t xml:space="preserve">. Survivorship rates as high as 66.7% </w:t>
      </w:r>
      <w:r w:rsidR="000327FB">
        <w:rPr>
          <w:color w:val="000000" w:themeColor="text1"/>
        </w:rPr>
        <w:t xml:space="preserve">were reported </w:t>
      </w:r>
      <w:r w:rsidR="0045645A">
        <w:rPr>
          <w:color w:val="000000" w:themeColor="text1"/>
        </w:rPr>
        <w:t>for opakapaka tagged with acoustic transmitters in the Kahoolawe island reserve</w:t>
      </w:r>
      <w:r w:rsidR="000327FB">
        <w:rPr>
          <w:color w:val="000000" w:themeColor="text1"/>
        </w:rPr>
        <w:t xml:space="preserve"> </w:t>
      </w:r>
      <w:r w:rsidR="000327FB">
        <w:rPr>
          <w:color w:val="000000" w:themeColor="text1"/>
        </w:rPr>
        <w:fldChar w:fldCharType="begin" w:fldLock="1"/>
      </w:r>
      <w:r w:rsidR="00EF24F2">
        <w:rPr>
          <w:color w:val="000000" w:themeColor="text1"/>
        </w:rPr>
        <w:instrText>ADDIN CSL_CITATION {"citationItems":[{"id":"ITEM-1","itemData":{"author":[{"dropping-particle":"","family":"Ziemann","given":"David A.","non-dropping-particle":"","parse-names":false,"suffix":""},{"dropping-particle":"","family":"Kelley","given":"Christopher D.","non-dropping-particle":"","parse-names":false,"suffix":""}],"id":"ITEM-1","issued":{"date-parts":[["2008"]]},"number-of-pages":"26","publisher-place":"Honolulu,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2008)","plainTextFormattedCitation":"(Ziemann and Kelley, 2008)","previouslyFormattedCitation":"(Ziemann and Kelley, 2008)"},"properties":{"noteIndex":0},"schema":"https://github.com/citation-style-language/schema/raw/master/csl-citation.json"}</w:instrText>
      </w:r>
      <w:r w:rsidR="000327FB">
        <w:rPr>
          <w:color w:val="000000" w:themeColor="text1"/>
        </w:rPr>
        <w:fldChar w:fldCharType="separate"/>
      </w:r>
      <w:r w:rsidR="000327FB" w:rsidRPr="000327FB">
        <w:rPr>
          <w:noProof/>
          <w:color w:val="000000" w:themeColor="text1"/>
        </w:rPr>
        <w:t>(Ziemann and Kelley, 2008)</w:t>
      </w:r>
      <w:r w:rsidR="000327FB">
        <w:rPr>
          <w:color w:val="000000" w:themeColor="text1"/>
        </w:rPr>
        <w:fldChar w:fldCharType="end"/>
      </w:r>
      <w:r w:rsidR="00B46C92">
        <w:rPr>
          <w:color w:val="000000" w:themeColor="text1"/>
        </w:rPr>
        <w:t xml:space="preserve">, however </w:t>
      </w:r>
      <w:r w:rsidR="00CD710F">
        <w:rPr>
          <w:color w:val="000000" w:themeColor="text1"/>
        </w:rPr>
        <w:t xml:space="preserve">survival was based on detection of the tag on at least one receiver and </w:t>
      </w:r>
      <w:r w:rsidR="00B46C92">
        <w:rPr>
          <w:color w:val="000000" w:themeColor="text1"/>
        </w:rPr>
        <w:t>no further steps to ascertain survivorship were performed. When survivorship</w:t>
      </w:r>
      <w:r w:rsidR="00903429">
        <w:rPr>
          <w:color w:val="000000" w:themeColor="text1"/>
        </w:rPr>
        <w:t xml:space="preserve"> </w:t>
      </w:r>
      <w:r w:rsidR="00E91040">
        <w:rPr>
          <w:color w:val="000000" w:themeColor="text1"/>
        </w:rPr>
        <w:t xml:space="preserve">is quantified as it has </w:t>
      </w:r>
      <w:r w:rsidR="00903429">
        <w:rPr>
          <w:color w:val="000000" w:themeColor="text1"/>
        </w:rPr>
        <w:t>in this study</w:t>
      </w:r>
      <w:r w:rsidR="00B46C92">
        <w:rPr>
          <w:color w:val="000000" w:themeColor="text1"/>
        </w:rPr>
        <w:t xml:space="preserve"> is, only </w:t>
      </w:r>
      <w:r w:rsidR="0045645A">
        <w:rPr>
          <w:color w:val="000000" w:themeColor="text1"/>
        </w:rPr>
        <w:t>30.8%</w:t>
      </w:r>
      <w:r w:rsidR="00B46C92">
        <w:rPr>
          <w:color w:val="000000" w:themeColor="text1"/>
        </w:rPr>
        <w:t xml:space="preserve"> of tagged opakapaka have tracks exceeding 14 days</w:t>
      </w:r>
      <w:r w:rsidR="0045645A">
        <w:rPr>
          <w:color w:val="000000" w:themeColor="text1"/>
        </w:rPr>
        <w:t xml:space="preserve">. </w:t>
      </w:r>
    </w:p>
    <w:p w14:paraId="41F205EE" w14:textId="77777777" w:rsidR="009C28CE" w:rsidRPr="00C11E0C" w:rsidRDefault="002A0BF4" w:rsidP="009C28CE">
      <w:pPr>
        <w:spacing w:line="480" w:lineRule="auto"/>
        <w:rPr>
          <w:color w:val="000000" w:themeColor="text1"/>
        </w:rPr>
      </w:pPr>
      <w:r>
        <w:rPr>
          <w:color w:val="000000" w:themeColor="text1"/>
        </w:rPr>
        <w:t>The two major drivers of these</w:t>
      </w:r>
      <w:r w:rsidR="00CE4CEC">
        <w:rPr>
          <w:color w:val="000000" w:themeColor="text1"/>
        </w:rPr>
        <w:t xml:space="preserve"> high mortality</w:t>
      </w:r>
      <w:r>
        <w:rPr>
          <w:color w:val="000000" w:themeColor="text1"/>
        </w:rPr>
        <w:t xml:space="preserve"> rates are thought to be </w:t>
      </w:r>
      <w:r w:rsidRPr="002A0BF4">
        <w:rPr>
          <w:color w:val="000000" w:themeColor="text1"/>
        </w:rPr>
        <w:t>barotrauma and predation</w:t>
      </w:r>
      <w:r>
        <w:rPr>
          <w:color w:val="000000" w:themeColor="text1"/>
        </w:rPr>
        <w:t xml:space="preserve">. </w:t>
      </w:r>
      <w:r w:rsidR="006A7145">
        <w:rPr>
          <w:color w:val="000000" w:themeColor="text1"/>
        </w:rPr>
        <w:t xml:space="preserve">In the course of this and other studies, a number of </w:t>
      </w:r>
      <w:r w:rsidR="001E728B">
        <w:rPr>
          <w:color w:val="000000" w:themeColor="text1"/>
        </w:rPr>
        <w:t xml:space="preserve">tagging protocols </w:t>
      </w:r>
      <w:r w:rsidR="00B37F10">
        <w:rPr>
          <w:color w:val="000000" w:themeColor="text1"/>
        </w:rPr>
        <w:t>have been</w:t>
      </w:r>
      <w:r w:rsidR="001E728B">
        <w:rPr>
          <w:color w:val="000000" w:themeColor="text1"/>
        </w:rPr>
        <w:t xml:space="preserve"> developed. </w:t>
      </w:r>
      <w:r w:rsidR="00BF59A8">
        <w:rPr>
          <w:color w:val="000000" w:themeColor="text1"/>
        </w:rPr>
        <w:t>These protocols var</w:t>
      </w:r>
      <w:r w:rsidR="00B37F10">
        <w:rPr>
          <w:color w:val="000000" w:themeColor="text1"/>
        </w:rPr>
        <w:t>ied</w:t>
      </w:r>
      <w:r w:rsidR="00BF59A8">
        <w:rPr>
          <w:color w:val="000000" w:themeColor="text1"/>
        </w:rPr>
        <w:t xml:space="preserve"> widely </w:t>
      </w:r>
      <w:r w:rsidR="0008174E">
        <w:rPr>
          <w:color w:val="000000" w:themeColor="text1"/>
        </w:rPr>
        <w:t>in their methods</w:t>
      </w:r>
      <w:r w:rsidR="00B37F10">
        <w:rPr>
          <w:color w:val="000000" w:themeColor="text1"/>
        </w:rPr>
        <w:t>.</w:t>
      </w:r>
      <w:r w:rsidR="0008174E">
        <w:rPr>
          <w:color w:val="000000" w:themeColor="text1"/>
        </w:rPr>
        <w:t xml:space="preserve"> </w:t>
      </w:r>
      <w:r w:rsidR="00B37F10">
        <w:rPr>
          <w:color w:val="000000" w:themeColor="text1"/>
        </w:rPr>
        <w:t>S</w:t>
      </w:r>
      <w:r w:rsidR="0008174E">
        <w:rPr>
          <w:color w:val="000000" w:themeColor="text1"/>
        </w:rPr>
        <w:t>ome</w:t>
      </w:r>
      <w:r w:rsidR="00BF59A8">
        <w:rPr>
          <w:color w:val="000000" w:themeColor="text1"/>
        </w:rPr>
        <w:t xml:space="preserve"> </w:t>
      </w:r>
      <w:r w:rsidR="00B37F10">
        <w:rPr>
          <w:color w:val="000000" w:themeColor="text1"/>
        </w:rPr>
        <w:t xml:space="preserve">call for the fish to be </w:t>
      </w:r>
      <w:r w:rsidR="00BF59A8">
        <w:rPr>
          <w:color w:val="000000" w:themeColor="text1"/>
        </w:rPr>
        <w:t>a</w:t>
      </w:r>
      <w:r w:rsidR="0008174E">
        <w:rPr>
          <w:color w:val="000000" w:themeColor="text1"/>
        </w:rPr>
        <w:t>nesthetize</w:t>
      </w:r>
      <w:r w:rsidR="00B37F10">
        <w:rPr>
          <w:color w:val="000000" w:themeColor="text1"/>
        </w:rPr>
        <w:t>d</w:t>
      </w:r>
      <w:r w:rsidR="0008174E">
        <w:rPr>
          <w:color w:val="000000" w:themeColor="text1"/>
        </w:rPr>
        <w:t xml:space="preserve"> prior to</w:t>
      </w:r>
      <w:r w:rsidR="00BF59A8">
        <w:rPr>
          <w:color w:val="000000" w:themeColor="text1"/>
        </w:rPr>
        <w:t xml:space="preserve"> </w:t>
      </w:r>
      <w:r w:rsidR="0008174E">
        <w:rPr>
          <w:color w:val="000000" w:themeColor="text1"/>
        </w:rPr>
        <w:t>surgery and often then hold the fish</w:t>
      </w:r>
      <w:r w:rsidR="00BF59A8">
        <w:rPr>
          <w:color w:val="000000" w:themeColor="text1"/>
        </w:rPr>
        <w:t xml:space="preserve"> </w:t>
      </w:r>
      <w:r w:rsidR="0008174E">
        <w:rPr>
          <w:color w:val="000000" w:themeColor="text1"/>
        </w:rPr>
        <w:t>in a</w:t>
      </w:r>
      <w:r w:rsidR="00BF59A8">
        <w:rPr>
          <w:color w:val="000000" w:themeColor="text1"/>
        </w:rPr>
        <w:t xml:space="preserve"> </w:t>
      </w:r>
      <w:r w:rsidR="001E728B">
        <w:rPr>
          <w:color w:val="000000" w:themeColor="text1"/>
        </w:rPr>
        <w:t>recovery tank</w:t>
      </w:r>
      <w:r w:rsidR="0008174E">
        <w:rPr>
          <w:color w:val="000000" w:themeColor="text1"/>
        </w:rPr>
        <w:t xml:space="preserve"> for a period of time before release</w:t>
      </w:r>
      <w:r w:rsidR="00B37F10">
        <w:rPr>
          <w:color w:val="000000" w:themeColor="text1"/>
        </w:rPr>
        <w:t>;</w:t>
      </w:r>
      <w:r w:rsidR="0008174E">
        <w:rPr>
          <w:color w:val="000000" w:themeColor="text1"/>
        </w:rPr>
        <w:t xml:space="preserve"> venting of the swim bladder and</w:t>
      </w:r>
      <w:r w:rsidR="00BF59A8">
        <w:rPr>
          <w:color w:val="000000" w:themeColor="text1"/>
        </w:rPr>
        <w:t xml:space="preserve"> whether </w:t>
      </w:r>
      <w:r w:rsidR="001E728B">
        <w:rPr>
          <w:color w:val="000000" w:themeColor="text1"/>
        </w:rPr>
        <w:t xml:space="preserve">venting is performed subcutaneously or by puncturing an everted </w:t>
      </w:r>
      <w:r w:rsidR="00BF59A8">
        <w:rPr>
          <w:color w:val="000000" w:themeColor="text1"/>
        </w:rPr>
        <w:t>stomach</w:t>
      </w:r>
      <w:r w:rsidR="0008174E">
        <w:rPr>
          <w:color w:val="000000" w:themeColor="text1"/>
        </w:rPr>
        <w:t xml:space="preserve"> has also varied. Other variations involve whether assisted recompression devices are used during release and if so, </w:t>
      </w:r>
      <w:r w:rsidR="00C0409D">
        <w:rPr>
          <w:color w:val="000000" w:themeColor="text1"/>
        </w:rPr>
        <w:t>how the fish is attached and if they are</w:t>
      </w:r>
      <w:r w:rsidR="0008174E">
        <w:rPr>
          <w:color w:val="000000" w:themeColor="text1"/>
        </w:rPr>
        <w:t xml:space="preserve"> returned to the seafloor or an intermediate depth. </w:t>
      </w:r>
      <w:r w:rsidR="00C0409D">
        <w:rPr>
          <w:color w:val="000000" w:themeColor="text1"/>
        </w:rPr>
        <w:t>Finally, r</w:t>
      </w:r>
      <w:r w:rsidR="0008174E">
        <w:rPr>
          <w:color w:val="000000" w:themeColor="text1"/>
        </w:rPr>
        <w:t xml:space="preserve">elocation of the fishing vessel during the tagging </w:t>
      </w:r>
      <w:r w:rsidR="00C0409D">
        <w:rPr>
          <w:color w:val="000000" w:themeColor="text1"/>
        </w:rPr>
        <w:t>surgery</w:t>
      </w:r>
      <w:r w:rsidR="0008174E">
        <w:rPr>
          <w:color w:val="000000" w:themeColor="text1"/>
        </w:rPr>
        <w:t xml:space="preserve"> so fish </w:t>
      </w:r>
      <w:r w:rsidR="00C0409D">
        <w:rPr>
          <w:color w:val="000000" w:themeColor="text1"/>
        </w:rPr>
        <w:t>are</w:t>
      </w:r>
      <w:r w:rsidR="0008174E">
        <w:rPr>
          <w:color w:val="000000" w:themeColor="text1"/>
        </w:rPr>
        <w:t xml:space="preserve"> released </w:t>
      </w:r>
      <w:r w:rsidR="00C0409D">
        <w:rPr>
          <w:color w:val="000000" w:themeColor="text1"/>
        </w:rPr>
        <w:t xml:space="preserve">at a location where fishing activities had not aggregated predators improved survivorship, but dramatically decreased the number of </w:t>
      </w:r>
      <w:proofErr w:type="gramStart"/>
      <w:r w:rsidR="00C0409D">
        <w:rPr>
          <w:color w:val="000000" w:themeColor="text1"/>
        </w:rPr>
        <w:t>fish</w:t>
      </w:r>
      <w:proofErr w:type="gramEnd"/>
      <w:r w:rsidR="00C0409D">
        <w:rPr>
          <w:color w:val="000000" w:themeColor="text1"/>
        </w:rPr>
        <w:t xml:space="preserve"> that could be </w:t>
      </w:r>
      <w:r w:rsidR="00DF692D">
        <w:rPr>
          <w:color w:val="000000" w:themeColor="text1"/>
        </w:rPr>
        <w:t>tagged</w:t>
      </w:r>
      <w:r w:rsidR="00C0409D">
        <w:rPr>
          <w:color w:val="000000" w:themeColor="text1"/>
        </w:rPr>
        <w:t xml:space="preserve">. </w:t>
      </w:r>
      <w:r w:rsidR="006A63D8">
        <w:rPr>
          <w:color w:val="000000" w:themeColor="text1"/>
        </w:rPr>
        <w:t xml:space="preserve">Survivorship in this study was also truncated with individuals of the smaller and larger size classes under represented. </w:t>
      </w:r>
      <w:r w:rsidR="009C28CE">
        <w:rPr>
          <w:color w:val="000000" w:themeColor="text1"/>
        </w:rPr>
        <w:t xml:space="preserve">Future studies would be wise to first consider how variation in tagging methods may affect survivorship to resolve the high mortality rates associated with tagging these and other deep dwelling species. </w:t>
      </w:r>
    </w:p>
    <w:p w14:paraId="12612A3B" w14:textId="6E108ECE" w:rsidR="00223EB5" w:rsidRDefault="00223EB5" w:rsidP="007A7567">
      <w:pPr>
        <w:spacing w:line="480" w:lineRule="auto"/>
        <w:rPr>
          <w:color w:val="000000" w:themeColor="text1"/>
        </w:rPr>
      </w:pPr>
    </w:p>
    <w:p w14:paraId="1765903A" w14:textId="47CA6BD2" w:rsidR="005A551E" w:rsidRDefault="005A551E" w:rsidP="007A7567">
      <w:pPr>
        <w:spacing w:line="480" w:lineRule="auto"/>
        <w:rPr>
          <w:b/>
          <w:color w:val="000000" w:themeColor="text1"/>
        </w:rPr>
      </w:pPr>
      <w:r>
        <w:rPr>
          <w:b/>
          <w:color w:val="000000" w:themeColor="text1"/>
        </w:rPr>
        <w:lastRenderedPageBreak/>
        <w:t>Conclusion</w:t>
      </w:r>
    </w:p>
    <w:p w14:paraId="30551E8F" w14:textId="77777777" w:rsidR="00252B03" w:rsidRDefault="00906944" w:rsidP="007A7567">
      <w:pPr>
        <w:spacing w:line="480" w:lineRule="auto"/>
        <w:rPr>
          <w:color w:val="000000" w:themeColor="text1"/>
        </w:rPr>
      </w:pPr>
      <w:r>
        <w:rPr>
          <w:color w:val="000000" w:themeColor="text1"/>
        </w:rPr>
        <w:t xml:space="preserve">Between January 2017 and January 2018, </w:t>
      </w:r>
      <w:r w:rsidR="00644350" w:rsidRPr="00644350">
        <w:rPr>
          <w:color w:val="000000" w:themeColor="text1"/>
        </w:rPr>
        <w:t>179</w:t>
      </w:r>
      <w:r w:rsidRPr="00644350">
        <w:rPr>
          <w:color w:val="000000" w:themeColor="text1"/>
        </w:rPr>
        <w:t xml:space="preserve"> </w:t>
      </w:r>
      <w:r>
        <w:rPr>
          <w:color w:val="000000" w:themeColor="text1"/>
        </w:rPr>
        <w:t>opakapaka were tagged with coded ultrasonic transmitters and released in and around the bottomfish restricted fishing area located off of Makapuu, Hawaii (</w:t>
      </w:r>
      <w:r w:rsidR="005A3CB3" w:rsidRPr="005A3CB3">
        <w:rPr>
          <w:color w:val="000000" w:themeColor="text1"/>
        </w:rPr>
        <w:t xml:space="preserve">21° 33.5 </w:t>
      </w:r>
      <w:r w:rsidR="005A3CB3">
        <w:rPr>
          <w:color w:val="000000" w:themeColor="text1"/>
        </w:rPr>
        <w:t>N, 157° 52.5 W</w:t>
      </w:r>
      <w:r>
        <w:rPr>
          <w:color w:val="000000" w:themeColor="text1"/>
        </w:rPr>
        <w:t>).</w:t>
      </w:r>
      <w:r w:rsidR="00E07456">
        <w:rPr>
          <w:color w:val="000000" w:themeColor="text1"/>
        </w:rPr>
        <w:t xml:space="preserve"> Fish were tracked on a 39-station receiver array deployed for a period of </w:t>
      </w:r>
      <w:r w:rsidR="00E07456" w:rsidRPr="00644350">
        <w:rPr>
          <w:color w:val="000000" w:themeColor="text1"/>
        </w:rPr>
        <w:t xml:space="preserve">303 </w:t>
      </w:r>
      <w:r w:rsidR="00E07456">
        <w:rPr>
          <w:color w:val="000000" w:themeColor="text1"/>
        </w:rPr>
        <w:t>days between June 2017 and April 2018.</w:t>
      </w:r>
      <w:r>
        <w:rPr>
          <w:color w:val="000000" w:themeColor="text1"/>
        </w:rPr>
        <w:t xml:space="preserve"> </w:t>
      </w:r>
      <w:r w:rsidR="00644350">
        <w:rPr>
          <w:color w:val="000000" w:themeColor="text1"/>
        </w:rPr>
        <w:t>10</w:t>
      </w:r>
      <w:r>
        <w:rPr>
          <w:color w:val="000000" w:themeColor="text1"/>
        </w:rPr>
        <w:t xml:space="preserve"> fish had tracks indicating they </w:t>
      </w:r>
      <w:r w:rsidR="007248A6">
        <w:rPr>
          <w:color w:val="000000" w:themeColor="text1"/>
        </w:rPr>
        <w:t>were alive</w:t>
      </w:r>
      <w:r>
        <w:rPr>
          <w:color w:val="000000" w:themeColor="text1"/>
        </w:rPr>
        <w:t xml:space="preserve"> while tracks from an additional </w:t>
      </w:r>
      <w:r w:rsidR="007E1F5F" w:rsidRPr="007E1F5F">
        <w:rPr>
          <w:color w:val="000000" w:themeColor="text1"/>
        </w:rPr>
        <w:t>31</w:t>
      </w:r>
      <w:r w:rsidRPr="007E1F5F">
        <w:rPr>
          <w:color w:val="000000" w:themeColor="text1"/>
        </w:rPr>
        <w:t xml:space="preserve"> </w:t>
      </w:r>
      <w:r>
        <w:rPr>
          <w:color w:val="000000" w:themeColor="text1"/>
        </w:rPr>
        <w:t>fish were uncertain in status.</w:t>
      </w:r>
      <w:r w:rsidR="00903429">
        <w:rPr>
          <w:color w:val="000000" w:themeColor="text1"/>
        </w:rPr>
        <w:t xml:space="preserve"> </w:t>
      </w:r>
      <w:r w:rsidR="00AE0DB5">
        <w:rPr>
          <w:color w:val="000000" w:themeColor="text1"/>
        </w:rPr>
        <w:t xml:space="preserve">Tracks were binned into a conservative scenario consisting of only alive fish and a less conservative scenario which also included uncertain tracks. </w:t>
      </w:r>
      <w:r w:rsidR="008F3D36">
        <w:rPr>
          <w:color w:val="000000" w:themeColor="text1"/>
        </w:rPr>
        <w:t>Individual track</w:t>
      </w:r>
      <w:r w:rsidR="00AE0DB5">
        <w:rPr>
          <w:color w:val="000000" w:themeColor="text1"/>
        </w:rPr>
        <w:t xml:space="preserve"> lengths</w:t>
      </w:r>
      <w:r>
        <w:rPr>
          <w:color w:val="000000" w:themeColor="text1"/>
        </w:rPr>
        <w:t xml:space="preserve"> </w:t>
      </w:r>
      <w:r w:rsidR="008F3D36">
        <w:rPr>
          <w:color w:val="000000" w:themeColor="text1"/>
        </w:rPr>
        <w:t>averaged</w:t>
      </w:r>
      <w:r w:rsidR="00AE0DB5">
        <w:rPr>
          <w:color w:val="000000" w:themeColor="text1"/>
        </w:rPr>
        <w:t xml:space="preserve"> </w:t>
      </w:r>
      <w:r w:rsidR="008F3D36">
        <w:rPr>
          <w:color w:val="000000" w:themeColor="text1"/>
        </w:rPr>
        <w:t>195.2</w:t>
      </w:r>
      <w:r w:rsidR="00924F8B" w:rsidRPr="00E91040">
        <w:rPr>
          <w:color w:val="FF0000"/>
        </w:rPr>
        <w:t xml:space="preserve"> </w:t>
      </w:r>
      <w:r w:rsidR="00924F8B" w:rsidRPr="008F3D36">
        <w:rPr>
          <w:color w:val="000000" w:themeColor="text1"/>
        </w:rPr>
        <w:t>and 1</w:t>
      </w:r>
      <w:r w:rsidR="008F3D36" w:rsidRPr="008F3D36">
        <w:rPr>
          <w:color w:val="000000" w:themeColor="text1"/>
        </w:rPr>
        <w:t>65.2</w:t>
      </w:r>
      <w:r>
        <w:rPr>
          <w:color w:val="000000" w:themeColor="text1"/>
        </w:rPr>
        <w:t>-days</w:t>
      </w:r>
      <w:r w:rsidR="00924F8B">
        <w:rPr>
          <w:color w:val="000000" w:themeColor="text1"/>
        </w:rPr>
        <w:t xml:space="preserve"> </w:t>
      </w:r>
      <w:r w:rsidR="00AE0DB5">
        <w:rPr>
          <w:color w:val="000000" w:themeColor="text1"/>
        </w:rPr>
        <w:t xml:space="preserve">under each respective scenario. </w:t>
      </w:r>
    </w:p>
    <w:p w14:paraId="51A4A358" w14:textId="77777777" w:rsidR="00252B03" w:rsidRDefault="00252B03" w:rsidP="007A7567">
      <w:pPr>
        <w:spacing w:line="480" w:lineRule="auto"/>
        <w:rPr>
          <w:color w:val="000000" w:themeColor="text1"/>
        </w:rPr>
      </w:pPr>
      <w:r>
        <w:rPr>
          <w:color w:val="000000" w:themeColor="text1"/>
        </w:rPr>
        <w:tab/>
      </w:r>
      <w:r w:rsidR="00906944">
        <w:rPr>
          <w:color w:val="000000" w:themeColor="text1"/>
        </w:rPr>
        <w:t>Receivers were positioned in overlapping fences inside and outside the north and south boundaries of the BRFA</w:t>
      </w:r>
      <w:r w:rsidR="00924F8B">
        <w:rPr>
          <w:color w:val="000000" w:themeColor="text1"/>
        </w:rPr>
        <w:t xml:space="preserve"> and in a non-overlapping sparse array format within the BRFA</w:t>
      </w:r>
      <w:r w:rsidR="00906944">
        <w:rPr>
          <w:color w:val="000000" w:themeColor="text1"/>
        </w:rPr>
        <w:t xml:space="preserve">. </w:t>
      </w:r>
      <w:r w:rsidR="00E07456">
        <w:rPr>
          <w:color w:val="000000" w:themeColor="text1"/>
        </w:rPr>
        <w:t xml:space="preserve">Under the conservative scenario, </w:t>
      </w:r>
      <w:r w:rsidR="00644350">
        <w:rPr>
          <w:color w:val="000000" w:themeColor="text1"/>
        </w:rPr>
        <w:t>5</w:t>
      </w:r>
      <w:r w:rsidR="00924F8B">
        <w:rPr>
          <w:color w:val="000000" w:themeColor="text1"/>
        </w:rPr>
        <w:t xml:space="preserve"> opakapaka were detected moving between protected and non-protected waters</w:t>
      </w:r>
      <w:r w:rsidR="001B2898">
        <w:rPr>
          <w:color w:val="000000" w:themeColor="text1"/>
        </w:rPr>
        <w:t xml:space="preserve"> on average</w:t>
      </w:r>
      <w:r w:rsidR="007248A6">
        <w:rPr>
          <w:color w:val="000000" w:themeColor="text1"/>
        </w:rPr>
        <w:t xml:space="preserve"> every</w:t>
      </w:r>
      <w:r w:rsidR="00924F8B">
        <w:rPr>
          <w:color w:val="000000" w:themeColor="text1"/>
        </w:rPr>
        <w:t xml:space="preserve"> </w:t>
      </w:r>
      <w:r w:rsidR="00E751CF" w:rsidRPr="00E751CF">
        <w:rPr>
          <w:color w:val="000000" w:themeColor="text1"/>
        </w:rPr>
        <w:t>15</w:t>
      </w:r>
      <w:r w:rsidR="00924F8B" w:rsidRPr="00E751CF">
        <w:rPr>
          <w:color w:val="000000" w:themeColor="text1"/>
        </w:rPr>
        <w:t xml:space="preserve"> – </w:t>
      </w:r>
      <w:r w:rsidR="00E07456">
        <w:rPr>
          <w:color w:val="000000" w:themeColor="text1"/>
        </w:rPr>
        <w:t>48</w:t>
      </w:r>
      <w:r w:rsidR="00924F8B">
        <w:rPr>
          <w:color w:val="000000" w:themeColor="text1"/>
        </w:rPr>
        <w:t xml:space="preserve"> days</w:t>
      </w:r>
      <w:r w:rsidR="001B2898">
        <w:rPr>
          <w:color w:val="000000" w:themeColor="text1"/>
        </w:rPr>
        <w:t>.</w:t>
      </w:r>
      <w:r w:rsidR="00E751CF">
        <w:rPr>
          <w:color w:val="000000" w:themeColor="text1"/>
        </w:rPr>
        <w:t xml:space="preserve"> </w:t>
      </w:r>
      <w:r w:rsidR="001B2898">
        <w:rPr>
          <w:color w:val="000000" w:themeColor="text1"/>
        </w:rPr>
        <w:t>The</w:t>
      </w:r>
      <w:r w:rsidR="00E751CF">
        <w:rPr>
          <w:color w:val="000000" w:themeColor="text1"/>
        </w:rPr>
        <w:t xml:space="preserve"> mean </w:t>
      </w:r>
      <w:r w:rsidR="001B2898">
        <w:rPr>
          <w:color w:val="000000" w:themeColor="text1"/>
        </w:rPr>
        <w:t xml:space="preserve">time between BRFA crossings for </w:t>
      </w:r>
      <w:r w:rsidR="00E07456">
        <w:rPr>
          <w:color w:val="000000" w:themeColor="text1"/>
        </w:rPr>
        <w:t>these</w:t>
      </w:r>
      <w:r w:rsidR="001B2898">
        <w:rPr>
          <w:color w:val="000000" w:themeColor="text1"/>
        </w:rPr>
        <w:t xml:space="preserve"> fish</w:t>
      </w:r>
      <w:r w:rsidR="00C93678">
        <w:rPr>
          <w:color w:val="000000" w:themeColor="text1"/>
        </w:rPr>
        <w:t xml:space="preserve"> </w:t>
      </w:r>
      <w:r w:rsidR="001B2898">
        <w:rPr>
          <w:color w:val="000000" w:themeColor="text1"/>
        </w:rPr>
        <w:t>averaged one movement between protected and non-protected habitat per fish every</w:t>
      </w:r>
      <w:r w:rsidR="00E751CF">
        <w:rPr>
          <w:color w:val="000000" w:themeColor="text1"/>
        </w:rPr>
        <w:t xml:space="preserve"> </w:t>
      </w:r>
      <w:r w:rsidR="00E07456">
        <w:rPr>
          <w:color w:val="000000" w:themeColor="text1"/>
        </w:rPr>
        <w:t>21.6</w:t>
      </w:r>
      <w:r w:rsidR="00C93678" w:rsidRPr="00E07456">
        <w:rPr>
          <w:color w:val="000000" w:themeColor="text1"/>
        </w:rPr>
        <w:t xml:space="preserve"> days</w:t>
      </w:r>
      <w:r w:rsidR="001B2898" w:rsidRPr="00E07456">
        <w:rPr>
          <w:color w:val="000000" w:themeColor="text1"/>
        </w:rPr>
        <w:t xml:space="preserve"> </w:t>
      </w:r>
      <w:r w:rsidR="00E07456" w:rsidRPr="00E07456">
        <w:rPr>
          <w:color w:val="000000" w:themeColor="text1"/>
        </w:rPr>
        <w:t>(±</w:t>
      </w:r>
      <w:r w:rsidR="00E07456">
        <w:rPr>
          <w:color w:val="000000" w:themeColor="text1"/>
        </w:rPr>
        <w:t xml:space="preserve"> 15.9</w:t>
      </w:r>
      <w:r w:rsidR="00E07456" w:rsidRPr="00E07456">
        <w:rPr>
          <w:color w:val="000000" w:themeColor="text1"/>
        </w:rPr>
        <w:t xml:space="preserve">). </w:t>
      </w:r>
      <w:r w:rsidR="00924F8B">
        <w:rPr>
          <w:color w:val="000000" w:themeColor="text1"/>
        </w:rPr>
        <w:t xml:space="preserve">The other </w:t>
      </w:r>
      <w:r w:rsidR="00644350" w:rsidRPr="00644350">
        <w:rPr>
          <w:color w:val="000000" w:themeColor="text1"/>
        </w:rPr>
        <w:t>5</w:t>
      </w:r>
      <w:r w:rsidR="00924F8B" w:rsidRPr="00644350">
        <w:rPr>
          <w:color w:val="000000" w:themeColor="text1"/>
        </w:rPr>
        <w:t xml:space="preserve"> </w:t>
      </w:r>
      <w:r w:rsidR="00924F8B">
        <w:rPr>
          <w:color w:val="000000" w:themeColor="text1"/>
        </w:rPr>
        <w:t xml:space="preserve">opakapaka remained within the protected area for the entirety of their </w:t>
      </w:r>
      <w:r w:rsidR="008944CA">
        <w:rPr>
          <w:color w:val="000000" w:themeColor="text1"/>
        </w:rPr>
        <w:t>track length</w:t>
      </w:r>
      <w:r w:rsidR="00924F8B">
        <w:rPr>
          <w:color w:val="000000" w:themeColor="text1"/>
        </w:rPr>
        <w:t>.</w:t>
      </w:r>
      <w:r w:rsidR="00E07456">
        <w:rPr>
          <w:color w:val="000000" w:themeColor="text1"/>
        </w:rPr>
        <w:t xml:space="preserve"> Under the less conservative scenario, 9 of 41 opakapaka were detected moving between protected and non-protected waters on average every </w:t>
      </w:r>
      <w:r w:rsidR="00E07456" w:rsidRPr="00E751CF">
        <w:rPr>
          <w:color w:val="000000" w:themeColor="text1"/>
        </w:rPr>
        <w:t>1</w:t>
      </w:r>
      <w:r w:rsidR="00E07456">
        <w:rPr>
          <w:color w:val="000000" w:themeColor="text1"/>
        </w:rPr>
        <w:t>0.5</w:t>
      </w:r>
      <w:r w:rsidR="00E07456" w:rsidRPr="00E751CF">
        <w:rPr>
          <w:color w:val="000000" w:themeColor="text1"/>
        </w:rPr>
        <w:t xml:space="preserve"> – </w:t>
      </w:r>
      <w:r w:rsidR="00E07456">
        <w:rPr>
          <w:color w:val="000000" w:themeColor="text1"/>
        </w:rPr>
        <w:t>57-days. The mean time between BRFA crossings for these fish averaged one movement between protected and non-protected habitat per fish every 15.9-</w:t>
      </w:r>
      <w:r w:rsidR="00E07456" w:rsidRPr="00E07456">
        <w:rPr>
          <w:color w:val="000000" w:themeColor="text1"/>
        </w:rPr>
        <w:t>days (±</w:t>
      </w:r>
      <w:r w:rsidR="00E07456">
        <w:rPr>
          <w:color w:val="000000" w:themeColor="text1"/>
        </w:rPr>
        <w:t xml:space="preserve"> 11.4</w:t>
      </w:r>
      <w:r w:rsidR="00E07456" w:rsidRPr="00E07456">
        <w:rPr>
          <w:color w:val="000000" w:themeColor="text1"/>
        </w:rPr>
        <w:t xml:space="preserve">). </w:t>
      </w:r>
      <w:r w:rsidR="00E07456">
        <w:rPr>
          <w:color w:val="000000" w:themeColor="text1"/>
        </w:rPr>
        <w:t>The other 32</w:t>
      </w:r>
      <w:r w:rsidR="00E07456" w:rsidRPr="00644350">
        <w:rPr>
          <w:color w:val="000000" w:themeColor="text1"/>
        </w:rPr>
        <w:t xml:space="preserve"> </w:t>
      </w:r>
      <w:r w:rsidR="00E07456">
        <w:rPr>
          <w:color w:val="000000" w:themeColor="text1"/>
        </w:rPr>
        <w:t xml:space="preserve">opakapaka remained within the protected area for the entirety of their track length. </w:t>
      </w:r>
    </w:p>
    <w:p w14:paraId="717D154D" w14:textId="5787A657" w:rsidR="00252B03" w:rsidRDefault="00252B03" w:rsidP="007A7567">
      <w:pPr>
        <w:spacing w:line="480" w:lineRule="auto"/>
        <w:rPr>
          <w:color w:val="000000" w:themeColor="text1"/>
        </w:rPr>
      </w:pPr>
      <w:r>
        <w:rPr>
          <w:color w:val="000000" w:themeColor="text1"/>
        </w:rPr>
        <w:tab/>
      </w:r>
      <w:r w:rsidR="00924F8B">
        <w:rPr>
          <w:color w:val="000000" w:themeColor="text1"/>
        </w:rPr>
        <w:t>Linear home range distance calculated for opakapaka</w:t>
      </w:r>
      <w:r w:rsidR="00AE0DB5">
        <w:rPr>
          <w:color w:val="000000" w:themeColor="text1"/>
        </w:rPr>
        <w:t xml:space="preserve"> believed to be alive</w:t>
      </w:r>
      <w:r w:rsidR="00924F8B">
        <w:rPr>
          <w:color w:val="000000" w:themeColor="text1"/>
        </w:rPr>
        <w:t xml:space="preserve"> ranged between </w:t>
      </w:r>
      <w:r w:rsidR="00C93678" w:rsidRPr="00AE0DB5">
        <w:rPr>
          <w:color w:val="000000" w:themeColor="text1"/>
        </w:rPr>
        <w:t>3.24</w:t>
      </w:r>
      <w:r w:rsidR="00924F8B" w:rsidRPr="00AE0DB5">
        <w:rPr>
          <w:color w:val="000000" w:themeColor="text1"/>
        </w:rPr>
        <w:t xml:space="preserve"> and </w:t>
      </w:r>
      <w:r w:rsidR="00C93678" w:rsidRPr="00AE0DB5">
        <w:rPr>
          <w:color w:val="000000" w:themeColor="text1"/>
        </w:rPr>
        <w:t>9.37</w:t>
      </w:r>
      <w:r w:rsidR="00924F8B" w:rsidRPr="00AE0DB5">
        <w:rPr>
          <w:color w:val="000000" w:themeColor="text1"/>
        </w:rPr>
        <w:t xml:space="preserve">-km </w:t>
      </w:r>
      <w:r w:rsidR="001C7374">
        <w:rPr>
          <w:color w:val="000000" w:themeColor="text1"/>
        </w:rPr>
        <w:t>(</w:t>
      </w:r>
      <w:r w:rsidR="00924F8B">
        <w:rPr>
          <w:color w:val="000000" w:themeColor="text1"/>
        </w:rPr>
        <w:t xml:space="preserve">mean </w:t>
      </w:r>
      <w:r w:rsidR="001C7374">
        <w:rPr>
          <w:color w:val="000000" w:themeColor="text1"/>
        </w:rPr>
        <w:t xml:space="preserve">= </w:t>
      </w:r>
      <w:r w:rsidR="00644350" w:rsidRPr="00AE0DB5">
        <w:rPr>
          <w:color w:val="000000" w:themeColor="text1"/>
        </w:rPr>
        <w:t>5.3</w:t>
      </w:r>
      <w:r w:rsidR="001C7374">
        <w:rPr>
          <w:color w:val="000000" w:themeColor="text1"/>
        </w:rPr>
        <w:t>, s.d. = 2.3)</w:t>
      </w:r>
      <w:r w:rsidR="00924F8B">
        <w:rPr>
          <w:color w:val="000000" w:themeColor="text1"/>
        </w:rPr>
        <w:t>.</w:t>
      </w:r>
      <w:r w:rsidR="00123B38">
        <w:rPr>
          <w:color w:val="000000" w:themeColor="text1"/>
        </w:rPr>
        <w:t xml:space="preserve"> When tags of questionable status were included, </w:t>
      </w:r>
      <w:r w:rsidR="001C7374">
        <w:rPr>
          <w:color w:val="000000" w:themeColor="text1"/>
        </w:rPr>
        <w:t>linear home ranges were between 0 and 9.3-km (mean = 3.5, s.d. = 2.8).</w:t>
      </w:r>
      <w:r w:rsidR="00123B38">
        <w:rPr>
          <w:color w:val="000000" w:themeColor="text1"/>
        </w:rPr>
        <w:t xml:space="preserve"> </w:t>
      </w:r>
      <w:r w:rsidR="001C7374">
        <w:rPr>
          <w:color w:val="000000" w:themeColor="text1"/>
        </w:rPr>
        <w:t>In both scenarios,</w:t>
      </w:r>
      <w:r w:rsidR="00924F8B">
        <w:rPr>
          <w:color w:val="000000" w:themeColor="text1"/>
        </w:rPr>
        <w:t xml:space="preserve"> </w:t>
      </w:r>
      <w:r w:rsidR="001C7374">
        <w:rPr>
          <w:color w:val="000000" w:themeColor="text1"/>
        </w:rPr>
        <w:t>h</w:t>
      </w:r>
      <w:r w:rsidR="00924F8B">
        <w:rPr>
          <w:color w:val="000000" w:themeColor="text1"/>
        </w:rPr>
        <w:t xml:space="preserve">ome ranges were smaller than the minimum distance required to traverse all but one of the 12 BRFAs. These </w:t>
      </w:r>
      <w:r w:rsidR="00924F8B">
        <w:rPr>
          <w:color w:val="000000" w:themeColor="text1"/>
        </w:rPr>
        <w:lastRenderedPageBreak/>
        <w:t>results indic</w:t>
      </w:r>
      <w:r w:rsidR="00A26410">
        <w:rPr>
          <w:color w:val="000000" w:themeColor="text1"/>
        </w:rPr>
        <w:t xml:space="preserve">ate that the scale of the BRFA network </w:t>
      </w:r>
      <w:r w:rsidR="00924F8B">
        <w:rPr>
          <w:color w:val="000000" w:themeColor="text1"/>
        </w:rPr>
        <w:t>is likely to</w:t>
      </w:r>
      <w:r w:rsidR="00A26410">
        <w:rPr>
          <w:color w:val="000000" w:themeColor="text1"/>
        </w:rPr>
        <w:t xml:space="preserve"> be</w:t>
      </w:r>
      <w:r w:rsidR="00924F8B">
        <w:rPr>
          <w:color w:val="000000" w:themeColor="text1"/>
        </w:rPr>
        <w:t xml:space="preserve"> </w:t>
      </w:r>
      <w:r w:rsidR="000D16CC">
        <w:rPr>
          <w:color w:val="000000" w:themeColor="text1"/>
        </w:rPr>
        <w:t xml:space="preserve">confer protection to opakapaka residing within </w:t>
      </w:r>
      <w:r w:rsidR="00A26410">
        <w:rPr>
          <w:color w:val="000000" w:themeColor="text1"/>
        </w:rPr>
        <w:t>protective</w:t>
      </w:r>
      <w:r w:rsidR="000D16CC">
        <w:rPr>
          <w:color w:val="000000" w:themeColor="text1"/>
        </w:rPr>
        <w:t xml:space="preserve"> boundaries. </w:t>
      </w:r>
      <w:r w:rsidR="001C7374">
        <w:rPr>
          <w:color w:val="000000" w:themeColor="text1"/>
        </w:rPr>
        <w:t>While w</w:t>
      </w:r>
      <w:r w:rsidR="000D16CC">
        <w:rPr>
          <w:color w:val="000000" w:themeColor="text1"/>
        </w:rPr>
        <w:t>e</w:t>
      </w:r>
      <w:r w:rsidR="001C7374">
        <w:rPr>
          <w:color w:val="000000" w:themeColor="text1"/>
        </w:rPr>
        <w:t xml:space="preserve"> </w:t>
      </w:r>
      <w:r w:rsidR="000D16CC">
        <w:rPr>
          <w:color w:val="000000" w:themeColor="text1"/>
        </w:rPr>
        <w:t>were unable to detect any long-range movements of opakapaka because it is not possible to detect acoustic tags beyond the range of the detection network</w:t>
      </w:r>
      <w:r w:rsidR="001C7374">
        <w:rPr>
          <w:color w:val="000000" w:themeColor="text1"/>
        </w:rPr>
        <w:t>, these findings support other conventional and acoustic tagging experiments for the species</w:t>
      </w:r>
      <w:r w:rsidR="000D16CC">
        <w:rPr>
          <w:color w:val="000000" w:themeColor="text1"/>
        </w:rPr>
        <w:t xml:space="preserve">. </w:t>
      </w:r>
    </w:p>
    <w:p w14:paraId="6065AF73" w14:textId="77777777" w:rsidR="009C28CE" w:rsidRDefault="00252B03" w:rsidP="009C28CE">
      <w:pPr>
        <w:spacing w:line="480" w:lineRule="auto"/>
        <w:ind w:firstLine="720"/>
        <w:rPr>
          <w:color w:val="000000" w:themeColor="text1"/>
        </w:rPr>
      </w:pPr>
      <w:r>
        <w:rPr>
          <w:color w:val="000000" w:themeColor="text1"/>
        </w:rPr>
        <w:tab/>
      </w:r>
      <w:r w:rsidR="001C7374">
        <w:rPr>
          <w:color w:val="000000" w:themeColor="text1"/>
        </w:rPr>
        <w:t>Individual</w:t>
      </w:r>
      <w:r>
        <w:rPr>
          <w:color w:val="000000" w:themeColor="text1"/>
        </w:rPr>
        <w:t xml:space="preserve"> fish</w:t>
      </w:r>
      <w:r w:rsidR="001C7374">
        <w:rPr>
          <w:color w:val="000000" w:themeColor="text1"/>
        </w:rPr>
        <w:t xml:space="preserve"> had depth preferences with small variation in average depth across dawn, day, dusk, and night periods but the degree of variability in depth </w:t>
      </w:r>
      <w:r w:rsidR="00406458">
        <w:rPr>
          <w:color w:val="000000" w:themeColor="text1"/>
        </w:rPr>
        <w:t xml:space="preserve">distribution </w:t>
      </w:r>
      <w:r w:rsidR="001C7374">
        <w:rPr>
          <w:color w:val="000000" w:themeColor="text1"/>
        </w:rPr>
        <w:t>varied across these periods. Six out of ten fish believed to be alive distributed their time between different stations based on diurnal period while this number fell to 14 of 41 when tags from fish with uncertain fates were included.</w:t>
      </w:r>
      <w:r w:rsidR="00256132">
        <w:rPr>
          <w:color w:val="000000" w:themeColor="text1"/>
        </w:rPr>
        <w:t xml:space="preserve"> Redistribution with diurnal period was heterogeneous among individuals. </w:t>
      </w:r>
    </w:p>
    <w:p w14:paraId="76DDB158" w14:textId="0A9CCBC3" w:rsidR="009C28CE" w:rsidRPr="002A0BF4" w:rsidRDefault="00406458" w:rsidP="009C28CE">
      <w:pPr>
        <w:spacing w:line="480" w:lineRule="auto"/>
        <w:ind w:firstLine="720"/>
        <w:rPr>
          <w:color w:val="000000" w:themeColor="text1"/>
        </w:rPr>
      </w:pPr>
      <w:r>
        <w:rPr>
          <w:color w:val="000000" w:themeColor="text1"/>
        </w:rPr>
        <w:t>High mortality rates were an issue following release of tagged opakapaka.</w:t>
      </w:r>
      <w:r w:rsidR="009C28CE">
        <w:rPr>
          <w:color w:val="000000" w:themeColor="text1"/>
        </w:rPr>
        <w:t xml:space="preserve"> This was likely driven by a combination of barotrauma and predation. Because of the effort and cost associated with tagging large numbers of fish, a comprehensive study to determine methods for improving survivorship across all size classes should be explored prior to undertaking future tagging efforts, both in this species and for similar deep-water demersal fish.</w:t>
      </w:r>
    </w:p>
    <w:p w14:paraId="3B9734CD" w14:textId="258DE57D" w:rsidR="00C11E0C" w:rsidRPr="00C11E0C" w:rsidRDefault="00C11E0C" w:rsidP="007A7567">
      <w:pPr>
        <w:spacing w:line="480" w:lineRule="auto"/>
        <w:rPr>
          <w:color w:val="000000" w:themeColor="text1"/>
        </w:rPr>
      </w:pPr>
    </w:p>
    <w:p w14:paraId="7AB2CEBC" w14:textId="77777777" w:rsidR="00501C32" w:rsidRDefault="00501C32" w:rsidP="007A7567">
      <w:pPr>
        <w:spacing w:line="480" w:lineRule="auto"/>
        <w:rPr>
          <w:b/>
          <w:color w:val="000000" w:themeColor="text1"/>
        </w:rPr>
      </w:pPr>
    </w:p>
    <w:p w14:paraId="1479C3BC" w14:textId="4CF1FE3A" w:rsidR="005A551E" w:rsidRPr="005A551E" w:rsidRDefault="005A551E" w:rsidP="007A7567">
      <w:pPr>
        <w:spacing w:line="480" w:lineRule="auto"/>
        <w:rPr>
          <w:color w:val="000000" w:themeColor="text1"/>
        </w:rPr>
      </w:pPr>
      <w:r>
        <w:rPr>
          <w:b/>
          <w:color w:val="000000" w:themeColor="text1"/>
        </w:rPr>
        <w:t>Acknowledgements</w:t>
      </w:r>
    </w:p>
    <w:p w14:paraId="78479272" w14:textId="2897805D" w:rsidR="005A551E" w:rsidRPr="005A551E" w:rsidRDefault="005A551E" w:rsidP="005A551E">
      <w:pPr>
        <w:sectPr w:rsidR="005A551E" w:rsidRPr="005A551E" w:rsidSect="00207A09">
          <w:footerReference w:type="even" r:id="rId11"/>
          <w:footerReference w:type="default" r:id="rId12"/>
          <w:type w:val="continuous"/>
          <w:pgSz w:w="12240" w:h="15840"/>
          <w:pgMar w:top="1440" w:right="1440" w:bottom="1440" w:left="1440" w:header="720" w:footer="720" w:gutter="0"/>
          <w:lnNumType w:countBy="1" w:restart="continuous"/>
          <w:cols w:space="720"/>
          <w:docGrid w:linePitch="360"/>
        </w:sectPr>
      </w:pPr>
    </w:p>
    <w:p w14:paraId="1BE52219" w14:textId="667873C0" w:rsidR="00453908" w:rsidRDefault="00501C32" w:rsidP="00453908">
      <w:pPr>
        <w:spacing w:line="480" w:lineRule="auto"/>
        <w:rPr>
          <w:rFonts w:eastAsiaTheme="majorEastAsia"/>
          <w:color w:val="000000" w:themeColor="text1"/>
        </w:rPr>
      </w:pPr>
      <w:r>
        <w:rPr>
          <w:rFonts w:eastAsiaTheme="majorEastAsia"/>
          <w:color w:val="000000" w:themeColor="text1"/>
        </w:rPr>
        <w:t xml:space="preserve">Leonard </w:t>
      </w:r>
      <w:proofErr w:type="spellStart"/>
      <w:r>
        <w:rPr>
          <w:rFonts w:eastAsiaTheme="majorEastAsia"/>
          <w:color w:val="000000" w:themeColor="text1"/>
        </w:rPr>
        <w:t>Yamata</w:t>
      </w:r>
      <w:proofErr w:type="spellEnd"/>
      <w:r>
        <w:rPr>
          <w:rFonts w:eastAsiaTheme="majorEastAsia"/>
          <w:color w:val="000000" w:themeColor="text1"/>
        </w:rPr>
        <w:t xml:space="preserve">, Craig </w:t>
      </w:r>
      <w:proofErr w:type="spellStart"/>
      <w:r>
        <w:rPr>
          <w:rFonts w:eastAsiaTheme="majorEastAsia"/>
          <w:color w:val="000000" w:themeColor="text1"/>
        </w:rPr>
        <w:t>Yamata</w:t>
      </w:r>
      <w:proofErr w:type="spellEnd"/>
      <w:r>
        <w:rPr>
          <w:rFonts w:eastAsiaTheme="majorEastAsia"/>
          <w:color w:val="000000" w:themeColor="text1"/>
        </w:rPr>
        <w:t xml:space="preserve"> and crew. </w:t>
      </w:r>
      <w:r w:rsidR="00D2357B">
        <w:rPr>
          <w:rFonts w:eastAsiaTheme="majorEastAsia"/>
          <w:color w:val="000000" w:themeColor="text1"/>
        </w:rPr>
        <w:t>Mike Abe</w:t>
      </w:r>
      <w:r>
        <w:rPr>
          <w:rFonts w:eastAsiaTheme="majorEastAsia"/>
          <w:color w:val="000000" w:themeColor="text1"/>
        </w:rPr>
        <w:t xml:space="preserve"> and crew. </w:t>
      </w:r>
      <w:r w:rsidR="00906944">
        <w:rPr>
          <w:rFonts w:eastAsiaTheme="majorEastAsia"/>
          <w:color w:val="000000" w:themeColor="text1"/>
        </w:rPr>
        <w:t xml:space="preserve">Kidd Pollock, </w:t>
      </w:r>
      <w:r>
        <w:rPr>
          <w:rFonts w:eastAsiaTheme="majorEastAsia"/>
          <w:color w:val="000000" w:themeColor="text1"/>
        </w:rPr>
        <w:t xml:space="preserve">Alex Filous, Nick </w:t>
      </w:r>
      <w:proofErr w:type="spellStart"/>
      <w:r>
        <w:rPr>
          <w:rFonts w:eastAsiaTheme="majorEastAsia"/>
          <w:color w:val="000000" w:themeColor="text1"/>
        </w:rPr>
        <w:t>Cuittifetteli</w:t>
      </w:r>
      <w:proofErr w:type="spellEnd"/>
      <w:r>
        <w:rPr>
          <w:rFonts w:eastAsiaTheme="majorEastAsia"/>
          <w:color w:val="000000" w:themeColor="text1"/>
        </w:rPr>
        <w:t xml:space="preserve">, Kate Berry, Gen Del Rey, Greg Burgess, Christian Squire, Keith </w:t>
      </w:r>
      <w:proofErr w:type="spellStart"/>
      <w:r>
        <w:rPr>
          <w:rFonts w:eastAsiaTheme="majorEastAsia"/>
          <w:color w:val="000000" w:themeColor="text1"/>
        </w:rPr>
        <w:t>Kamikawa</w:t>
      </w:r>
      <w:proofErr w:type="spellEnd"/>
      <w:r>
        <w:rPr>
          <w:rFonts w:eastAsiaTheme="majorEastAsia"/>
          <w:color w:val="000000" w:themeColor="text1"/>
        </w:rPr>
        <w:t xml:space="preserve">, </w:t>
      </w:r>
      <w:proofErr w:type="spellStart"/>
      <w:r>
        <w:rPr>
          <w:rFonts w:eastAsiaTheme="majorEastAsia"/>
          <w:color w:val="000000" w:themeColor="text1"/>
        </w:rPr>
        <w:t>Keoni</w:t>
      </w:r>
      <w:proofErr w:type="spellEnd"/>
      <w:r>
        <w:rPr>
          <w:rFonts w:eastAsiaTheme="majorEastAsia"/>
          <w:color w:val="000000" w:themeColor="text1"/>
        </w:rPr>
        <w:t xml:space="preserve"> Erikson, Tom </w:t>
      </w:r>
      <w:proofErr w:type="spellStart"/>
      <w:r>
        <w:rPr>
          <w:rFonts w:eastAsiaTheme="majorEastAsia"/>
          <w:color w:val="000000" w:themeColor="text1"/>
        </w:rPr>
        <w:t>Swenarton</w:t>
      </w:r>
      <w:proofErr w:type="spellEnd"/>
      <w:r>
        <w:rPr>
          <w:rFonts w:eastAsiaTheme="majorEastAsia"/>
          <w:color w:val="000000" w:themeColor="text1"/>
        </w:rPr>
        <w:t>, Jeremy Harden</w:t>
      </w:r>
      <w:r w:rsidR="00906944">
        <w:rPr>
          <w:rFonts w:eastAsiaTheme="majorEastAsia"/>
          <w:color w:val="000000" w:themeColor="text1"/>
        </w:rPr>
        <w:t xml:space="preserve">, Jeff </w:t>
      </w:r>
      <w:proofErr w:type="spellStart"/>
      <w:r w:rsidR="00906944">
        <w:rPr>
          <w:rFonts w:eastAsiaTheme="majorEastAsia"/>
          <w:color w:val="000000" w:themeColor="text1"/>
        </w:rPr>
        <w:t>Drazen</w:t>
      </w:r>
      <w:proofErr w:type="spellEnd"/>
      <w:r w:rsidR="00906944">
        <w:rPr>
          <w:rFonts w:eastAsiaTheme="majorEastAsia"/>
          <w:color w:val="000000" w:themeColor="text1"/>
        </w:rPr>
        <w:t xml:space="preserve">, Virginia </w:t>
      </w:r>
      <w:proofErr w:type="spellStart"/>
      <w:r w:rsidR="00906944">
        <w:rPr>
          <w:rFonts w:eastAsiaTheme="majorEastAsia"/>
          <w:color w:val="000000" w:themeColor="text1"/>
        </w:rPr>
        <w:t>Moriwake</w:t>
      </w:r>
      <w:proofErr w:type="spellEnd"/>
      <w:r w:rsidR="00906944">
        <w:rPr>
          <w:rFonts w:eastAsiaTheme="majorEastAsia"/>
          <w:color w:val="000000" w:themeColor="text1"/>
        </w:rPr>
        <w:t xml:space="preserve">, Chris </w:t>
      </w:r>
      <w:proofErr w:type="spellStart"/>
      <w:r w:rsidR="00906944">
        <w:rPr>
          <w:rFonts w:eastAsiaTheme="majorEastAsia"/>
          <w:color w:val="000000" w:themeColor="text1"/>
        </w:rPr>
        <w:t>DeMarke</w:t>
      </w:r>
      <w:proofErr w:type="spellEnd"/>
      <w:r w:rsidR="00906944">
        <w:rPr>
          <w:rFonts w:eastAsiaTheme="majorEastAsia"/>
          <w:color w:val="000000" w:themeColor="text1"/>
        </w:rPr>
        <w:t>.</w:t>
      </w:r>
      <w:r w:rsidR="00924F8B">
        <w:rPr>
          <w:rFonts w:eastAsiaTheme="majorEastAsia"/>
          <w:color w:val="000000" w:themeColor="text1"/>
        </w:rPr>
        <w:t xml:space="preserve"> This work was funded by the State of Hawaii Department of Land and Natural Resources’ Division of Aquatic Resources</w:t>
      </w:r>
    </w:p>
    <w:p w14:paraId="35FD8995" w14:textId="77777777" w:rsidR="00453908" w:rsidRDefault="00453908">
      <w:pPr>
        <w:rPr>
          <w:rFonts w:eastAsiaTheme="majorEastAsia"/>
          <w:color w:val="000000" w:themeColor="text1"/>
        </w:rPr>
      </w:pPr>
      <w:r>
        <w:rPr>
          <w:rFonts w:eastAsiaTheme="majorEastAsia"/>
          <w:color w:val="000000" w:themeColor="text1"/>
        </w:rPr>
        <w:lastRenderedPageBreak/>
        <w:br w:type="page"/>
      </w:r>
    </w:p>
    <w:p w14:paraId="00FF8AB2" w14:textId="77777777" w:rsidR="007D745F" w:rsidRPr="00453908" w:rsidRDefault="007D745F" w:rsidP="00453908">
      <w:pPr>
        <w:spacing w:line="480" w:lineRule="auto"/>
        <w:rPr>
          <w:rFonts w:eastAsiaTheme="majorEastAsia"/>
          <w:color w:val="000000" w:themeColor="text1"/>
        </w:rPr>
      </w:pPr>
    </w:p>
    <w:p w14:paraId="0B4731E8" w14:textId="0CE2BB40" w:rsidR="00D63739" w:rsidRDefault="00A53375" w:rsidP="00453908">
      <w:pPr>
        <w:pStyle w:val="Heading1"/>
        <w:spacing w:line="480" w:lineRule="auto"/>
        <w:rPr>
          <w:rFonts w:ascii="Times New Roman" w:hAnsi="Times New Roman" w:cs="Times New Roman"/>
          <w:b/>
          <w:color w:val="000000" w:themeColor="text1"/>
          <w:sz w:val="24"/>
          <w:szCs w:val="24"/>
        </w:rPr>
      </w:pPr>
      <w:r w:rsidRPr="00616930">
        <w:rPr>
          <w:rFonts w:ascii="Times New Roman" w:hAnsi="Times New Roman" w:cs="Times New Roman"/>
          <w:b/>
          <w:color w:val="000000" w:themeColor="text1"/>
          <w:sz w:val="24"/>
          <w:szCs w:val="24"/>
        </w:rPr>
        <w:t>Literature Cited</w:t>
      </w:r>
    </w:p>
    <w:p w14:paraId="5A376600" w14:textId="6BE0E8DD" w:rsidR="009D03E7" w:rsidRPr="009D03E7" w:rsidRDefault="00453908" w:rsidP="009D03E7">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9D03E7" w:rsidRPr="009D03E7">
        <w:rPr>
          <w:noProof/>
        </w:rPr>
        <w:br/>
        <w:t>Arnold, G., and Dewar, H. 2001. Electronic tags in marine fisheries research: A 30-year perspective. Electron. Tagging Track. Mar. Fish. 7–64</w:t>
      </w:r>
    </w:p>
    <w:p w14:paraId="1A50F182" w14:textId="77777777" w:rsidR="009D03E7" w:rsidRPr="009D03E7" w:rsidRDefault="009D03E7" w:rsidP="009D03E7">
      <w:pPr>
        <w:widowControl w:val="0"/>
        <w:autoSpaceDE w:val="0"/>
        <w:autoSpaceDN w:val="0"/>
        <w:adjustRightInd w:val="0"/>
        <w:ind w:left="480" w:hanging="480"/>
        <w:rPr>
          <w:noProof/>
        </w:rPr>
      </w:pPr>
      <w:r w:rsidRPr="009D03E7">
        <w:rPr>
          <w:noProof/>
        </w:rPr>
        <w:br/>
        <w:t>Biavati, G. 2014. RAtmosphere: standard atompsheric profiles</w:t>
      </w:r>
    </w:p>
    <w:p w14:paraId="2E4DC418" w14:textId="77777777" w:rsidR="009D03E7" w:rsidRPr="009D03E7" w:rsidRDefault="009D03E7" w:rsidP="009D03E7">
      <w:pPr>
        <w:widowControl w:val="0"/>
        <w:autoSpaceDE w:val="0"/>
        <w:autoSpaceDN w:val="0"/>
        <w:adjustRightInd w:val="0"/>
        <w:ind w:left="480" w:hanging="480"/>
        <w:rPr>
          <w:noProof/>
        </w:rPr>
      </w:pPr>
      <w:r w:rsidRPr="009D03E7">
        <w:rPr>
          <w:noProof/>
        </w:rPr>
        <w:br/>
        <w:t>Botsford, L.W., Micheli, F., and Hastings, A. 2003. Principles for the design of marine reserves. Ecol. Appl. 13:25–31. https://doi.org/10.1890/1051-0761(2003)013[0025:PFTDOM]2.0.CO;2.</w:t>
      </w:r>
    </w:p>
    <w:p w14:paraId="7868AB93" w14:textId="77777777" w:rsidR="009D03E7" w:rsidRPr="009D03E7" w:rsidRDefault="009D03E7" w:rsidP="009D03E7">
      <w:pPr>
        <w:widowControl w:val="0"/>
        <w:autoSpaceDE w:val="0"/>
        <w:autoSpaceDN w:val="0"/>
        <w:adjustRightInd w:val="0"/>
        <w:ind w:left="480" w:hanging="480"/>
        <w:rPr>
          <w:noProof/>
        </w:rPr>
      </w:pPr>
      <w:r w:rsidRPr="009D03E7">
        <w:rPr>
          <w:noProof/>
        </w:rPr>
        <w:br/>
        <w:t>Comfort, C.M., and Weng, K.C. 2014. Vertical habitat and behaviour of the bluntnose sixgill shark in Hawaii. Deep. Res. Part II Top. Stud. Oceanogr. 1–11. https://doi.org/10.1016/j.dsr2.2014.04.005.</w:t>
      </w:r>
    </w:p>
    <w:p w14:paraId="628B24F4" w14:textId="77777777" w:rsidR="009D03E7" w:rsidRPr="009D03E7" w:rsidRDefault="009D03E7" w:rsidP="009D03E7">
      <w:pPr>
        <w:widowControl w:val="0"/>
        <w:autoSpaceDE w:val="0"/>
        <w:autoSpaceDN w:val="0"/>
        <w:adjustRightInd w:val="0"/>
        <w:ind w:left="480" w:hanging="480"/>
        <w:rPr>
          <w:noProof/>
        </w:rPr>
      </w:pPr>
      <w:r w:rsidRPr="009D03E7">
        <w:rPr>
          <w:noProof/>
        </w:rPr>
        <w:br/>
        <w:t>DeMartini, E.E., Parrish, F. a., and Ellis, D.M. 1996. Barotrauma-associated regurgitation of food: Implications for diet studies of Hawaiian pink snapper, Pristipomoides filamentosus (family Lutjanidae). Fish. Bull. 94:250–256</w:t>
      </w:r>
    </w:p>
    <w:p w14:paraId="0F159CE7" w14:textId="77777777" w:rsidR="009D03E7" w:rsidRPr="009D03E7" w:rsidRDefault="009D03E7" w:rsidP="009D03E7">
      <w:pPr>
        <w:widowControl w:val="0"/>
        <w:autoSpaceDE w:val="0"/>
        <w:autoSpaceDN w:val="0"/>
        <w:adjustRightInd w:val="0"/>
        <w:ind w:left="480" w:hanging="480"/>
        <w:rPr>
          <w:noProof/>
        </w:rPr>
      </w:pPr>
      <w:r w:rsidRPr="009D03E7">
        <w:rPr>
          <w:noProof/>
        </w:rPr>
        <w:br/>
        <w:t>Dwyer, R.G., Campbell, H.A., Irwin, T.R., and Franklin, C.E. 2015. Does the telemetry technology matter? Comparing estimates of aquatic animal space-use generated from GPS-based and passive acoustic tracking. Mar. Freshw. Res. 66:654–664. https://doi.org/10.1071/MF14042.</w:t>
      </w:r>
    </w:p>
    <w:p w14:paraId="4B3111D9" w14:textId="77777777" w:rsidR="009D03E7" w:rsidRPr="009D03E7" w:rsidRDefault="009D03E7" w:rsidP="009D03E7">
      <w:pPr>
        <w:widowControl w:val="0"/>
        <w:autoSpaceDE w:val="0"/>
        <w:autoSpaceDN w:val="0"/>
        <w:adjustRightInd w:val="0"/>
        <w:ind w:left="480" w:hanging="480"/>
        <w:rPr>
          <w:noProof/>
        </w:rPr>
      </w:pPr>
      <w:r w:rsidRPr="009D03E7">
        <w:rPr>
          <w:noProof/>
        </w:rPr>
        <w:br/>
        <w:t>Gantz, A., Meschi, F., Manica, A., and Coulson, T.I.M. 2006. Effects of sampling regime on the mean and variance of home range size estimates 1393–1405. https://doi.org/10.1111/j.1365-2656.2006.01164.x.</w:t>
      </w:r>
    </w:p>
    <w:p w14:paraId="34869A0F" w14:textId="77777777" w:rsidR="009D03E7" w:rsidRPr="009D03E7" w:rsidRDefault="009D03E7" w:rsidP="009D03E7">
      <w:pPr>
        <w:widowControl w:val="0"/>
        <w:autoSpaceDE w:val="0"/>
        <w:autoSpaceDN w:val="0"/>
        <w:adjustRightInd w:val="0"/>
        <w:ind w:left="480" w:hanging="480"/>
        <w:rPr>
          <w:noProof/>
        </w:rPr>
      </w:pPr>
      <w:r w:rsidRPr="009D03E7">
        <w:rPr>
          <w:noProof/>
        </w:rPr>
        <w:br/>
        <w:t xml:space="preserve">Grothues, T.M. 2009. A review of acoustic telemetry technology and a perspective on its diversification relative to coastal tracking arrays. </w:t>
      </w:r>
      <w:r w:rsidRPr="009D03E7">
        <w:rPr>
          <w:i/>
          <w:iCs/>
          <w:noProof/>
        </w:rPr>
        <w:t>In</w:t>
      </w:r>
      <w:r w:rsidRPr="009D03E7">
        <w:rPr>
          <w:noProof/>
        </w:rPr>
        <w:t xml:space="preserve"> Tagging Track. Mar. Anim. with Electron. Devices. Vol 9. p. 77–90. Springer Science+Business Media B.V. https://doi.org/10.1007/978-1-4020-9640-2_5.</w:t>
      </w:r>
    </w:p>
    <w:p w14:paraId="2AD0FE54" w14:textId="77777777" w:rsidR="009D03E7" w:rsidRPr="009D03E7" w:rsidRDefault="009D03E7" w:rsidP="009D03E7">
      <w:pPr>
        <w:widowControl w:val="0"/>
        <w:autoSpaceDE w:val="0"/>
        <w:autoSpaceDN w:val="0"/>
        <w:adjustRightInd w:val="0"/>
        <w:ind w:left="480" w:hanging="480"/>
        <w:rPr>
          <w:noProof/>
        </w:rPr>
      </w:pPr>
      <w:r w:rsidRPr="009D03E7">
        <w:rPr>
          <w:noProof/>
        </w:rPr>
        <w:br/>
        <w:t>Haight, W.R. 1989. Trophic relationships, density and habitat associations of deepwater snappers (Lutjanidae) from Penguin Bank, Hawaii. University of Hawaii at Manoa.</w:t>
      </w:r>
    </w:p>
    <w:p w14:paraId="2EB99DEE" w14:textId="77777777" w:rsidR="009D03E7" w:rsidRPr="009D03E7" w:rsidRDefault="009D03E7" w:rsidP="009D03E7">
      <w:pPr>
        <w:widowControl w:val="0"/>
        <w:autoSpaceDE w:val="0"/>
        <w:autoSpaceDN w:val="0"/>
        <w:adjustRightInd w:val="0"/>
        <w:ind w:left="480" w:hanging="480"/>
        <w:rPr>
          <w:noProof/>
        </w:rPr>
      </w:pPr>
      <w:r w:rsidRPr="009D03E7">
        <w:rPr>
          <w:noProof/>
        </w:rPr>
        <w:br/>
        <w:t>Haight, W.R., Kobayashi, D.R., and Kawamoto, K.E. 1993. Biology and management of deepwater snappers of the Hawaiian archipelago.pdf. p. 20–27. Marine Fisheries Review 55(2).</w:t>
      </w:r>
    </w:p>
    <w:p w14:paraId="21EC7CE5" w14:textId="77777777" w:rsidR="009D03E7" w:rsidRPr="009D03E7" w:rsidRDefault="009D03E7" w:rsidP="009D03E7">
      <w:pPr>
        <w:widowControl w:val="0"/>
        <w:autoSpaceDE w:val="0"/>
        <w:autoSpaceDN w:val="0"/>
        <w:adjustRightInd w:val="0"/>
        <w:ind w:left="480" w:hanging="480"/>
        <w:rPr>
          <w:noProof/>
        </w:rPr>
      </w:pPr>
      <w:r w:rsidRPr="009D03E7">
        <w:rPr>
          <w:noProof/>
        </w:rPr>
        <w:br/>
        <w:t>Hawai‘i pelagic handline fisheries: History, trends, and current status 2007. Fish. Res.</w:t>
      </w:r>
    </w:p>
    <w:p w14:paraId="088010F8" w14:textId="77777777" w:rsidR="009D03E7" w:rsidRPr="009D03E7" w:rsidRDefault="009D03E7" w:rsidP="009D03E7">
      <w:pPr>
        <w:widowControl w:val="0"/>
        <w:autoSpaceDE w:val="0"/>
        <w:autoSpaceDN w:val="0"/>
        <w:adjustRightInd w:val="0"/>
        <w:ind w:left="480" w:hanging="480"/>
        <w:rPr>
          <w:noProof/>
        </w:rPr>
      </w:pPr>
      <w:r w:rsidRPr="009D03E7">
        <w:rPr>
          <w:noProof/>
        </w:rPr>
        <w:br/>
        <w:t xml:space="preserve">Heupel, M.R., Semmens, J.M., and Hobday,  a. J. 2006. Automated acoustic tracking of aquatic animals: Scales, design and deployment of listening station arrays. Mar. Freshw. </w:t>
      </w:r>
      <w:r w:rsidRPr="009D03E7">
        <w:rPr>
          <w:noProof/>
        </w:rPr>
        <w:lastRenderedPageBreak/>
        <w:t>Res. 57:113. https://doi.org/10.1071/MF05091.</w:t>
      </w:r>
    </w:p>
    <w:p w14:paraId="3417C147" w14:textId="77777777" w:rsidR="009D03E7" w:rsidRPr="009D03E7" w:rsidRDefault="009D03E7" w:rsidP="009D03E7">
      <w:pPr>
        <w:widowControl w:val="0"/>
        <w:autoSpaceDE w:val="0"/>
        <w:autoSpaceDN w:val="0"/>
        <w:adjustRightInd w:val="0"/>
        <w:ind w:left="480" w:hanging="480"/>
        <w:rPr>
          <w:noProof/>
        </w:rPr>
      </w:pPr>
      <w:r w:rsidRPr="009D03E7">
        <w:rPr>
          <w:noProof/>
        </w:rPr>
        <w:br/>
        <w:t>Hochhalter, S.J., and Reed, D.J. 2011. The effectiveness of deepwater release at improving the survival of discarded yelloweye rockfish. North Am. J. Fish. Manag. 31:852–860. https://doi.org/10.1080/02755947.2011.629718.</w:t>
      </w:r>
    </w:p>
    <w:p w14:paraId="0E5E89B4" w14:textId="77777777" w:rsidR="009D03E7" w:rsidRPr="009D03E7" w:rsidRDefault="009D03E7" w:rsidP="009D03E7">
      <w:pPr>
        <w:widowControl w:val="0"/>
        <w:autoSpaceDE w:val="0"/>
        <w:autoSpaceDN w:val="0"/>
        <w:adjustRightInd w:val="0"/>
        <w:ind w:left="480" w:hanging="480"/>
        <w:rPr>
          <w:noProof/>
        </w:rPr>
      </w:pPr>
      <w:r w:rsidRPr="009D03E7">
        <w:rPr>
          <w:noProof/>
        </w:rPr>
        <w:br/>
        <w:t>Hospital, J., and Beavers, C. 2011. Management of the Main Hawaiian Islands Bottomfish Fishery: Fishers’ Attitudes, Perceptions, and Comments. Honolulu, HI.</w:t>
      </w:r>
    </w:p>
    <w:p w14:paraId="5BD567C0" w14:textId="77777777" w:rsidR="009D03E7" w:rsidRPr="009D03E7" w:rsidRDefault="009D03E7" w:rsidP="009D03E7">
      <w:pPr>
        <w:widowControl w:val="0"/>
        <w:autoSpaceDE w:val="0"/>
        <w:autoSpaceDN w:val="0"/>
        <w:adjustRightInd w:val="0"/>
        <w:ind w:left="480" w:hanging="480"/>
        <w:rPr>
          <w:noProof/>
        </w:rPr>
      </w:pPr>
      <w:r w:rsidRPr="009D03E7">
        <w:rPr>
          <w:noProof/>
        </w:rPr>
        <w:br/>
        <w:t>Jarvis, E.T., and Lowe, C.G. 2008. The effects of barotrauma on the catch-and-release survival of southern California nearshore and shelf rockfish (Scorpaenidae, Sebastes spp.). Can. J. Fish. Aquat. Sci. 65:1286–1296. https://doi.org/10.1139/F08-071.</w:t>
      </w:r>
    </w:p>
    <w:p w14:paraId="24FA14C8" w14:textId="77777777" w:rsidR="009D03E7" w:rsidRPr="009D03E7" w:rsidRDefault="009D03E7" w:rsidP="009D03E7">
      <w:pPr>
        <w:widowControl w:val="0"/>
        <w:autoSpaceDE w:val="0"/>
        <w:autoSpaceDN w:val="0"/>
        <w:adjustRightInd w:val="0"/>
        <w:ind w:left="480" w:hanging="480"/>
        <w:rPr>
          <w:noProof/>
        </w:rPr>
      </w:pPr>
      <w:r w:rsidRPr="009D03E7">
        <w:rPr>
          <w:noProof/>
        </w:rPr>
        <w:br/>
        <w:t>Johnson, P., and Potemra, J. 2011. Main Hawaiian Islands Multibeam Bathymetry Synthesis: 50-m Bathymetry and Topography. University of Hawaii at Manoa Hawaii Mapping Research Group, Honolulu, HI.</w:t>
      </w:r>
    </w:p>
    <w:p w14:paraId="28FC02F1" w14:textId="77777777" w:rsidR="009D03E7" w:rsidRPr="009D03E7" w:rsidRDefault="009D03E7" w:rsidP="009D03E7">
      <w:pPr>
        <w:widowControl w:val="0"/>
        <w:autoSpaceDE w:val="0"/>
        <w:autoSpaceDN w:val="0"/>
        <w:adjustRightInd w:val="0"/>
        <w:ind w:left="480" w:hanging="480"/>
        <w:rPr>
          <w:noProof/>
        </w:rPr>
      </w:pPr>
      <w:r w:rsidRPr="009D03E7">
        <w:rPr>
          <w:noProof/>
        </w:rPr>
        <w:br/>
        <w:t>Kelley, C.D., and Moriwake, V.N. 2012. Appendix 3: essential fish habitat descriptions, Part 1: Hawaiian bottomfish. WPRFMC Final Fish. Manag. plan coral reef Ecosyst. West. 596 Pacific Reg. Vol. III, Essent. Fish Habitat Manag. ment Unit Species 597</w:t>
      </w:r>
    </w:p>
    <w:p w14:paraId="67099990" w14:textId="77777777" w:rsidR="009D03E7" w:rsidRPr="009D03E7" w:rsidRDefault="009D03E7" w:rsidP="009D03E7">
      <w:pPr>
        <w:widowControl w:val="0"/>
        <w:autoSpaceDE w:val="0"/>
        <w:autoSpaceDN w:val="0"/>
        <w:adjustRightInd w:val="0"/>
        <w:ind w:left="480" w:hanging="480"/>
        <w:rPr>
          <w:noProof/>
        </w:rPr>
      </w:pPr>
      <w:r w:rsidRPr="009D03E7">
        <w:rPr>
          <w:noProof/>
        </w:rPr>
        <w:br/>
        <w:t>Kessel, S.T., Hussey, N.E., Webber, D.M., Gruber, S.H., Young, J.M., Smale, M.J., and Fisk, A.T. 2015. Close proximity detection interference with acoustic telemetry: the importance of considering tag power output in low ambient noise environments. Anim. Biotelemetry 3:5. https://doi.org/10.1186/s40317-015-0023-1.</w:t>
      </w:r>
    </w:p>
    <w:p w14:paraId="7655041F" w14:textId="77777777" w:rsidR="009D03E7" w:rsidRPr="009D03E7" w:rsidRDefault="009D03E7" w:rsidP="009D03E7">
      <w:pPr>
        <w:widowControl w:val="0"/>
        <w:autoSpaceDE w:val="0"/>
        <w:autoSpaceDN w:val="0"/>
        <w:adjustRightInd w:val="0"/>
        <w:ind w:left="480" w:hanging="480"/>
        <w:rPr>
          <w:noProof/>
        </w:rPr>
      </w:pPr>
      <w:r w:rsidRPr="009D03E7">
        <w:rPr>
          <w:noProof/>
        </w:rPr>
        <w:br/>
        <w:t>Kobayashi, D.R., Okamoto, H.Y., and Oishi, F.G. 2008. Movement of the deepwater snapper opakapaka , Pristipomoides filamentosus , in Hawaii : Insights from a large-scale tagging program and computer simulation</w:t>
      </w:r>
    </w:p>
    <w:p w14:paraId="368C1F29" w14:textId="77777777" w:rsidR="009D03E7" w:rsidRPr="009D03E7" w:rsidRDefault="009D03E7" w:rsidP="009D03E7">
      <w:pPr>
        <w:widowControl w:val="0"/>
        <w:autoSpaceDE w:val="0"/>
        <w:autoSpaceDN w:val="0"/>
        <w:adjustRightInd w:val="0"/>
        <w:ind w:left="480" w:hanging="480"/>
        <w:rPr>
          <w:noProof/>
        </w:rPr>
      </w:pPr>
      <w:r w:rsidRPr="009D03E7">
        <w:rPr>
          <w:noProof/>
        </w:rPr>
        <w:br/>
        <w:t>Kramer, D.L., and Chapman, M.R. 1999. Implications of fish home range size and relocation for marine reserve function. Environ. Biol. Fishes 55:65–79. https://doi.org/10.1023/A:1007481206399.</w:t>
      </w:r>
    </w:p>
    <w:p w14:paraId="38943226" w14:textId="77777777" w:rsidR="009D03E7" w:rsidRPr="009D03E7" w:rsidRDefault="009D03E7" w:rsidP="009D03E7">
      <w:pPr>
        <w:widowControl w:val="0"/>
        <w:autoSpaceDE w:val="0"/>
        <w:autoSpaceDN w:val="0"/>
        <w:adjustRightInd w:val="0"/>
        <w:ind w:left="480" w:hanging="480"/>
        <w:rPr>
          <w:noProof/>
        </w:rPr>
      </w:pPr>
      <w:r w:rsidRPr="009D03E7">
        <w:rPr>
          <w:noProof/>
        </w:rPr>
        <w:br/>
        <w:t>Martell, S.J.D., Christensen, L.B., and Zeller, D. 2006. Status and Trends of the Hawaiian Bottomfish Stocks : 1948-2004 1948–2004</w:t>
      </w:r>
    </w:p>
    <w:p w14:paraId="2854B5DF" w14:textId="77777777" w:rsidR="009D03E7" w:rsidRPr="009D03E7" w:rsidRDefault="009D03E7" w:rsidP="009D03E7">
      <w:pPr>
        <w:widowControl w:val="0"/>
        <w:autoSpaceDE w:val="0"/>
        <w:autoSpaceDN w:val="0"/>
        <w:adjustRightInd w:val="0"/>
        <w:ind w:left="480" w:hanging="480"/>
        <w:rPr>
          <w:noProof/>
        </w:rPr>
      </w:pPr>
      <w:r w:rsidRPr="009D03E7">
        <w:rPr>
          <w:noProof/>
        </w:rPr>
        <w:br/>
        <w:t>Moffitt, R.B., Kobayashi, D.R., and Dinardo, G.T. 2006. Status of the Hawaiian Bottomfish Stocks, 2004. Honolulu, HI.</w:t>
      </w:r>
    </w:p>
    <w:p w14:paraId="54D1EC39" w14:textId="77777777" w:rsidR="009D03E7" w:rsidRPr="009D03E7" w:rsidRDefault="009D03E7" w:rsidP="009D03E7">
      <w:pPr>
        <w:widowControl w:val="0"/>
        <w:autoSpaceDE w:val="0"/>
        <w:autoSpaceDN w:val="0"/>
        <w:adjustRightInd w:val="0"/>
        <w:ind w:left="480" w:hanging="480"/>
        <w:rPr>
          <w:noProof/>
        </w:rPr>
      </w:pPr>
      <w:r w:rsidRPr="009D03E7">
        <w:rPr>
          <w:noProof/>
        </w:rPr>
        <w:br/>
        <w:t>National Marine Fisheries Service 2006. Draft Supplmental Environmental Impact Statementbottomfish and Seamount Groundfish Fisheries of the Western Pacific Regionmeasures To End Bottomfish Overfishing in the Hawaii Archipelago. Honolulu, HI.</w:t>
      </w:r>
    </w:p>
    <w:p w14:paraId="14603A19" w14:textId="77777777" w:rsidR="009D03E7" w:rsidRPr="009D03E7" w:rsidRDefault="009D03E7" w:rsidP="009D03E7">
      <w:pPr>
        <w:widowControl w:val="0"/>
        <w:autoSpaceDE w:val="0"/>
        <w:autoSpaceDN w:val="0"/>
        <w:adjustRightInd w:val="0"/>
        <w:ind w:left="480" w:hanging="480"/>
        <w:rPr>
          <w:noProof/>
        </w:rPr>
      </w:pPr>
      <w:r w:rsidRPr="009D03E7">
        <w:rPr>
          <w:noProof/>
        </w:rPr>
        <w:br/>
        <w:t>O’Dor, R., Lindholm, J., Oxenford, H., and Parsons, D. 2004. Acoustic Tracking of Fish : How Continuous Data on Fish Movement Could Change the Planning of MPAs. MPA news 5:1–6</w:t>
      </w:r>
    </w:p>
    <w:p w14:paraId="4AA1A06E" w14:textId="77777777" w:rsidR="009D03E7" w:rsidRPr="009D03E7" w:rsidRDefault="009D03E7" w:rsidP="009D03E7">
      <w:pPr>
        <w:widowControl w:val="0"/>
        <w:autoSpaceDE w:val="0"/>
        <w:autoSpaceDN w:val="0"/>
        <w:adjustRightInd w:val="0"/>
        <w:ind w:left="480" w:hanging="480"/>
        <w:rPr>
          <w:noProof/>
        </w:rPr>
      </w:pPr>
      <w:r w:rsidRPr="009D03E7">
        <w:rPr>
          <w:noProof/>
        </w:rPr>
        <w:br/>
      </w:r>
      <w:r w:rsidRPr="009D03E7">
        <w:rPr>
          <w:noProof/>
        </w:rPr>
        <w:lastRenderedPageBreak/>
        <w:t>O’Malley, J. 2015. A Review of the Cooperative Hawaiian Bottomfish Tagging Program of the Pacific Islands Fisheries Science Center and the Pacific Islands Fisheries Group 47. https://doi.org/10.7289/V59W0CF7.</w:t>
      </w:r>
    </w:p>
    <w:p w14:paraId="35948383" w14:textId="77777777" w:rsidR="009D03E7" w:rsidRPr="009D03E7" w:rsidRDefault="009D03E7" w:rsidP="009D03E7">
      <w:pPr>
        <w:widowControl w:val="0"/>
        <w:autoSpaceDE w:val="0"/>
        <w:autoSpaceDN w:val="0"/>
        <w:adjustRightInd w:val="0"/>
        <w:ind w:left="480" w:hanging="480"/>
        <w:rPr>
          <w:noProof/>
        </w:rPr>
      </w:pPr>
      <w:r w:rsidRPr="009D03E7">
        <w:rPr>
          <w:noProof/>
        </w:rPr>
        <w:br/>
        <w:t>Oishi, F.G., and Devick, W.S. 2000. Job Progress Report - Opakapaka Resource Assessment Island of Oahu. Honolulu, HI.</w:t>
      </w:r>
    </w:p>
    <w:p w14:paraId="1D86137B" w14:textId="77777777" w:rsidR="009D03E7" w:rsidRPr="009D03E7" w:rsidRDefault="009D03E7" w:rsidP="009D03E7">
      <w:pPr>
        <w:widowControl w:val="0"/>
        <w:autoSpaceDE w:val="0"/>
        <w:autoSpaceDN w:val="0"/>
        <w:adjustRightInd w:val="0"/>
        <w:ind w:left="480" w:hanging="480"/>
        <w:rPr>
          <w:noProof/>
        </w:rPr>
      </w:pPr>
      <w:r w:rsidRPr="009D03E7">
        <w:rPr>
          <w:noProof/>
        </w:rPr>
        <w:br/>
        <w:t>Pante, E., and Simon-Bouhet, B. 2013. Marmap: a package for importing, plotting and analyzing bathymetric and topographic data in R. PLoS One 8:e73051. https://doi.org/10.1371/journal.pone.0083051.</w:t>
      </w:r>
    </w:p>
    <w:p w14:paraId="3BA615D3" w14:textId="77777777" w:rsidR="009D03E7" w:rsidRPr="009D03E7" w:rsidRDefault="009D03E7" w:rsidP="009D03E7">
      <w:pPr>
        <w:widowControl w:val="0"/>
        <w:autoSpaceDE w:val="0"/>
        <w:autoSpaceDN w:val="0"/>
        <w:adjustRightInd w:val="0"/>
        <w:ind w:left="480" w:hanging="480"/>
        <w:rPr>
          <w:noProof/>
        </w:rPr>
      </w:pPr>
      <w:r w:rsidRPr="009D03E7">
        <w:rPr>
          <w:noProof/>
        </w:rPr>
        <w:br/>
        <w:t>Parke, M. 2007. Linking Hawaii Fisherman Reported Commercial Bottomfish Catch Data to Potential Bottomfish Habitat and Proposed Restricted Fishing Areas using GIS and Spatial Analysis. Fish. Sci. 1–45</w:t>
      </w:r>
    </w:p>
    <w:p w14:paraId="6DA005B5" w14:textId="77777777" w:rsidR="009D03E7" w:rsidRPr="009D03E7" w:rsidRDefault="009D03E7" w:rsidP="009D03E7">
      <w:pPr>
        <w:widowControl w:val="0"/>
        <w:autoSpaceDE w:val="0"/>
        <w:autoSpaceDN w:val="0"/>
        <w:adjustRightInd w:val="0"/>
        <w:ind w:left="480" w:hanging="480"/>
        <w:rPr>
          <w:noProof/>
        </w:rPr>
      </w:pPr>
      <w:r w:rsidRPr="009D03E7">
        <w:rPr>
          <w:noProof/>
        </w:rPr>
        <w:br/>
        <w:t>Parker, S.J., McElderry, H.I., Rankin, P.S., and Hannah, R.W. 2006. Buoyancy Regulation and Barotrauma in Two Species of Nearshore Rockfish. Trans. Am. Fish. Soc. 135:1213–1223. https://doi.org/10.1577/T06-014.1.</w:t>
      </w:r>
    </w:p>
    <w:p w14:paraId="2F07EA97" w14:textId="77777777" w:rsidR="009D03E7" w:rsidRPr="009D03E7" w:rsidRDefault="009D03E7" w:rsidP="009D03E7">
      <w:pPr>
        <w:widowControl w:val="0"/>
        <w:autoSpaceDE w:val="0"/>
        <w:autoSpaceDN w:val="0"/>
        <w:adjustRightInd w:val="0"/>
        <w:ind w:left="480" w:hanging="480"/>
        <w:rPr>
          <w:noProof/>
        </w:rPr>
      </w:pPr>
      <w:r w:rsidRPr="009D03E7">
        <w:rPr>
          <w:noProof/>
        </w:rPr>
        <w:br/>
        <w:t>Pedersen, M.W., Burgess, G., and Weng, K.C. 2014. A quantitative approach to static sensor network design. Methods Ecol. Evol. 5:1043–1051. https://doi.org/10.1111/2041-210X.12255.</w:t>
      </w:r>
    </w:p>
    <w:p w14:paraId="5DBF63D1" w14:textId="77777777" w:rsidR="009D03E7" w:rsidRPr="009D03E7" w:rsidRDefault="009D03E7" w:rsidP="009D03E7">
      <w:pPr>
        <w:widowControl w:val="0"/>
        <w:autoSpaceDE w:val="0"/>
        <w:autoSpaceDN w:val="0"/>
        <w:adjustRightInd w:val="0"/>
        <w:ind w:left="480" w:hanging="480"/>
        <w:rPr>
          <w:noProof/>
        </w:rPr>
      </w:pPr>
      <w:r w:rsidRPr="009D03E7">
        <w:rPr>
          <w:noProof/>
        </w:rPr>
        <w:br/>
        <w:t>Polovina, J.J., Moffitt, R.B., Ralston, S., Shiota, P.M., and Williams, H. a 1985. Fisheries Resource Assessment of the Mariana Archipelago, 1982-85. Mar. Fish. Rev. 47:19–25</w:t>
      </w:r>
    </w:p>
    <w:p w14:paraId="12653546" w14:textId="77777777" w:rsidR="009D03E7" w:rsidRPr="009D03E7" w:rsidRDefault="009D03E7" w:rsidP="009D03E7">
      <w:pPr>
        <w:widowControl w:val="0"/>
        <w:autoSpaceDE w:val="0"/>
        <w:autoSpaceDN w:val="0"/>
        <w:adjustRightInd w:val="0"/>
        <w:ind w:left="480" w:hanging="480"/>
        <w:rPr>
          <w:noProof/>
        </w:rPr>
      </w:pPr>
      <w:r w:rsidRPr="009D03E7">
        <w:rPr>
          <w:noProof/>
        </w:rPr>
        <w:br/>
        <w:t>Pribyl, A.L., Schreck, C.B., Parker, S.J., and Weis, V.M. 2012. Identification of biomarkers indicative of barotrauma and recovery in black rockfish Sebastes melanops. J. Fish Biol. 81:181–196. https://doi.org/10.1111/j.1095-8649.2012.03322.x.</w:t>
      </w:r>
    </w:p>
    <w:p w14:paraId="4FB98AEE" w14:textId="77777777" w:rsidR="009D03E7" w:rsidRPr="009D03E7" w:rsidRDefault="009D03E7" w:rsidP="009D03E7">
      <w:pPr>
        <w:widowControl w:val="0"/>
        <w:autoSpaceDE w:val="0"/>
        <w:autoSpaceDN w:val="0"/>
        <w:adjustRightInd w:val="0"/>
        <w:ind w:left="480" w:hanging="480"/>
        <w:rPr>
          <w:noProof/>
        </w:rPr>
      </w:pPr>
      <w:r w:rsidRPr="009D03E7">
        <w:rPr>
          <w:noProof/>
        </w:rPr>
        <w:br/>
        <w:t>R Core Team 2014. R: A Language and Environment for Statistical Computing. Vienna, Austria.</w:t>
      </w:r>
    </w:p>
    <w:p w14:paraId="1C13B7C3" w14:textId="77777777" w:rsidR="009D03E7" w:rsidRPr="009D03E7" w:rsidRDefault="009D03E7" w:rsidP="009D03E7">
      <w:pPr>
        <w:widowControl w:val="0"/>
        <w:autoSpaceDE w:val="0"/>
        <w:autoSpaceDN w:val="0"/>
        <w:adjustRightInd w:val="0"/>
        <w:ind w:left="480" w:hanging="480"/>
        <w:rPr>
          <w:noProof/>
        </w:rPr>
      </w:pPr>
      <w:r w:rsidRPr="009D03E7">
        <w:rPr>
          <w:noProof/>
        </w:rPr>
        <w:br/>
        <w:t>Rogers, B.L., Lowe, C.G., and Fernández-Juricic, E. 2011. Recovery of visual performance in rosy rockfish (Sebastes rosaceus) following exophthalmia resulting from barotrauma. Fish. Res. 112:1–7. https://doi.org/10.1016/j.fishres.2011.08.001.</w:t>
      </w:r>
    </w:p>
    <w:p w14:paraId="3B7D6B83" w14:textId="77777777" w:rsidR="009D03E7" w:rsidRPr="009D03E7" w:rsidRDefault="009D03E7" w:rsidP="009D03E7">
      <w:pPr>
        <w:widowControl w:val="0"/>
        <w:autoSpaceDE w:val="0"/>
        <w:autoSpaceDN w:val="0"/>
        <w:adjustRightInd w:val="0"/>
        <w:ind w:left="480" w:hanging="480"/>
        <w:rPr>
          <w:noProof/>
        </w:rPr>
      </w:pPr>
      <w:r w:rsidRPr="009D03E7">
        <w:rPr>
          <w:noProof/>
        </w:rPr>
        <w:br/>
        <w:t>Sackett, D.K., Drazen, J.C., Moriwake, V.N., Kelley, C.D., Schumacher, B.D., and Misa, W.F.X.E. 2014. Marine protected areas for deepwater fish populations: An evaluation of their effects in Hawai’i. Mar. Biol. 161:411–425. https://doi.org/10.1007/s00227-013-2347-9.</w:t>
      </w:r>
    </w:p>
    <w:p w14:paraId="559258DB" w14:textId="77777777" w:rsidR="009D03E7" w:rsidRPr="009D03E7" w:rsidRDefault="009D03E7" w:rsidP="009D03E7">
      <w:pPr>
        <w:widowControl w:val="0"/>
        <w:autoSpaceDE w:val="0"/>
        <w:autoSpaceDN w:val="0"/>
        <w:adjustRightInd w:val="0"/>
        <w:ind w:left="480" w:hanging="480"/>
        <w:rPr>
          <w:noProof/>
        </w:rPr>
      </w:pPr>
      <w:r w:rsidRPr="009D03E7">
        <w:rPr>
          <w:noProof/>
        </w:rPr>
        <w:br/>
        <w:t>Sale, P.F., Cowen, R.K., Danilowicz, B.S., Jones, G.P., Kritzer, J.P., Lindeman, K.C., Planes, S., Polunin, N.V.C., Russ, G.R., Sadovy, Y.J., and Steneck, R.S. 2005. Critical science gaps impede use of no-take fishery reserves. Trends Ecol. Evol. 20:74–80. https://doi.org/10.1016/j.tree.2004.11.007.</w:t>
      </w:r>
    </w:p>
    <w:p w14:paraId="6A67A259" w14:textId="77777777" w:rsidR="009D03E7" w:rsidRPr="009D03E7" w:rsidRDefault="009D03E7" w:rsidP="009D03E7">
      <w:pPr>
        <w:widowControl w:val="0"/>
        <w:autoSpaceDE w:val="0"/>
        <w:autoSpaceDN w:val="0"/>
        <w:adjustRightInd w:val="0"/>
        <w:ind w:left="480" w:hanging="480"/>
        <w:rPr>
          <w:noProof/>
        </w:rPr>
      </w:pPr>
      <w:r w:rsidRPr="009D03E7">
        <w:rPr>
          <w:noProof/>
        </w:rPr>
        <w:br/>
        <w:t xml:space="preserve">Scherrer, S.R., Rideout, B.P., Giorli, G., Nosal, E.-M., and Weng, K.C. 2018. Depth- and </w:t>
      </w:r>
      <w:r w:rsidRPr="009D03E7">
        <w:rPr>
          <w:noProof/>
        </w:rPr>
        <w:lastRenderedPageBreak/>
        <w:t>range-dependent variation in the performance of aquatic telemetry systems: understanding and predicting the susceptibility of acoustic tag–receiver pairs to close proximity detection interference. PeerJ 6:e4249. https://doi.org/10.7717/peerj.4249.</w:t>
      </w:r>
    </w:p>
    <w:p w14:paraId="24CC138A" w14:textId="77777777" w:rsidR="009D03E7" w:rsidRPr="009D03E7" w:rsidRDefault="009D03E7" w:rsidP="009D03E7">
      <w:pPr>
        <w:widowControl w:val="0"/>
        <w:autoSpaceDE w:val="0"/>
        <w:autoSpaceDN w:val="0"/>
        <w:adjustRightInd w:val="0"/>
        <w:ind w:left="480" w:hanging="480"/>
        <w:rPr>
          <w:noProof/>
        </w:rPr>
      </w:pPr>
      <w:r w:rsidRPr="009D03E7">
        <w:rPr>
          <w:noProof/>
        </w:rPr>
        <w:br/>
        <w:t>Smith, J.R. 2016. Multibeam backscatter and bathymetry synthesis for the Main Hawaiian Islands, Final Technical Report</w:t>
      </w:r>
    </w:p>
    <w:p w14:paraId="44165B7E" w14:textId="77777777" w:rsidR="009D03E7" w:rsidRPr="009D03E7" w:rsidRDefault="009D03E7" w:rsidP="009D03E7">
      <w:pPr>
        <w:widowControl w:val="0"/>
        <w:autoSpaceDE w:val="0"/>
        <w:autoSpaceDN w:val="0"/>
        <w:adjustRightInd w:val="0"/>
        <w:ind w:left="480" w:hanging="480"/>
        <w:rPr>
          <w:noProof/>
        </w:rPr>
      </w:pPr>
      <w:r w:rsidRPr="009D03E7">
        <w:rPr>
          <w:noProof/>
        </w:rPr>
        <w:br/>
        <w:t>Uchiyama, J.H., and Kazama, T.K. 2003. Updated Weight-on-Length Relationships for Pelagic Fishes Caught in the Central North Pacific Ocean and Bottomfishes from the Northwestern Hawaiian Islands. Fish. Sci. 1–34</w:t>
      </w:r>
    </w:p>
    <w:p w14:paraId="28C0B9C1" w14:textId="77777777" w:rsidR="009D03E7" w:rsidRPr="009D03E7" w:rsidRDefault="009D03E7" w:rsidP="009D03E7">
      <w:pPr>
        <w:widowControl w:val="0"/>
        <w:autoSpaceDE w:val="0"/>
        <w:autoSpaceDN w:val="0"/>
        <w:adjustRightInd w:val="0"/>
        <w:ind w:left="480" w:hanging="480"/>
        <w:rPr>
          <w:noProof/>
        </w:rPr>
      </w:pPr>
      <w:r w:rsidRPr="009D03E7">
        <w:rPr>
          <w:noProof/>
        </w:rPr>
        <w:br/>
        <w:t>Weng, K.C. 2013. A pilot study of deepwater fish movement with respect to marine reserves. Anim. Biotelemetry 1:17. https://doi.org/10.1186/2050-3385-1-17.</w:t>
      </w:r>
    </w:p>
    <w:p w14:paraId="04A2F7CF" w14:textId="77777777" w:rsidR="009D03E7" w:rsidRPr="009D03E7" w:rsidRDefault="009D03E7" w:rsidP="009D03E7">
      <w:pPr>
        <w:widowControl w:val="0"/>
        <w:autoSpaceDE w:val="0"/>
        <w:autoSpaceDN w:val="0"/>
        <w:adjustRightInd w:val="0"/>
        <w:ind w:left="480" w:hanging="480"/>
        <w:rPr>
          <w:noProof/>
        </w:rPr>
      </w:pPr>
      <w:r w:rsidRPr="009D03E7">
        <w:rPr>
          <w:noProof/>
        </w:rPr>
        <w:br/>
        <w:t>Western Pacific Regional Fishery Management Council 2009. Fishery Ecosystem Plan for the Hawaii Archipelago. Honolulu, HI.</w:t>
      </w:r>
    </w:p>
    <w:p w14:paraId="7B0979BE" w14:textId="77777777" w:rsidR="009D03E7" w:rsidRPr="009D03E7" w:rsidRDefault="009D03E7" w:rsidP="009D03E7">
      <w:pPr>
        <w:widowControl w:val="0"/>
        <w:autoSpaceDE w:val="0"/>
        <w:autoSpaceDN w:val="0"/>
        <w:adjustRightInd w:val="0"/>
        <w:ind w:left="480" w:hanging="480"/>
        <w:rPr>
          <w:noProof/>
        </w:rPr>
      </w:pPr>
      <w:r w:rsidRPr="009D03E7">
        <w:rPr>
          <w:noProof/>
        </w:rPr>
        <w:br/>
        <w:t>Western Pacific Regional Fishery Management Council 2013. Minutes of the 158th Meeting of the Western Pacific Regional Fishery Management Council. Honolulu, HI. https://doi.org/10.1017/CBO9781107415324.004.</w:t>
      </w:r>
    </w:p>
    <w:p w14:paraId="35905B0C" w14:textId="77777777" w:rsidR="009D03E7" w:rsidRPr="009D03E7" w:rsidRDefault="009D03E7" w:rsidP="009D03E7">
      <w:pPr>
        <w:widowControl w:val="0"/>
        <w:autoSpaceDE w:val="0"/>
        <w:autoSpaceDN w:val="0"/>
        <w:adjustRightInd w:val="0"/>
        <w:ind w:left="480" w:hanging="480"/>
        <w:rPr>
          <w:noProof/>
        </w:rPr>
      </w:pPr>
      <w:r w:rsidRPr="009D03E7">
        <w:rPr>
          <w:noProof/>
        </w:rPr>
        <w:br/>
        <w:t>Western Pacific Regional Fishery Management Council 2014. WPRFMC Five-year Research Priorities under the MSRA 2014-2019. Honolulu, HI.</w:t>
      </w:r>
    </w:p>
    <w:p w14:paraId="7E0199EC" w14:textId="77777777" w:rsidR="009D03E7" w:rsidRPr="009D03E7" w:rsidRDefault="009D03E7" w:rsidP="009D03E7">
      <w:pPr>
        <w:widowControl w:val="0"/>
        <w:autoSpaceDE w:val="0"/>
        <w:autoSpaceDN w:val="0"/>
        <w:adjustRightInd w:val="0"/>
        <w:ind w:left="480" w:hanging="480"/>
        <w:rPr>
          <w:noProof/>
        </w:rPr>
      </w:pPr>
      <w:r w:rsidRPr="009D03E7">
        <w:rPr>
          <w:noProof/>
        </w:rPr>
        <w:br/>
        <w:t>Ziemann, D.A., and Kelley, C.D. 2008. Detection and Documentation of Bottomfish Spillover from the Kahoolawe Island Reserve, Phase III. Honolulu, HI.</w:t>
      </w:r>
    </w:p>
    <w:p w14:paraId="71363288" w14:textId="7432EA98" w:rsidR="00453908" w:rsidRPr="00453908" w:rsidRDefault="00453908" w:rsidP="009D03E7">
      <w:pPr>
        <w:widowControl w:val="0"/>
        <w:autoSpaceDE w:val="0"/>
        <w:autoSpaceDN w:val="0"/>
        <w:adjustRightInd w:val="0"/>
        <w:ind w:left="480" w:hanging="480"/>
      </w:pPr>
      <w:r>
        <w:fldChar w:fldCharType="end"/>
      </w:r>
    </w:p>
    <w:p w14:paraId="7FC2DC8B" w14:textId="7193B2E9" w:rsidR="00D63739" w:rsidRPr="00616930" w:rsidRDefault="00D63739">
      <w:pPr>
        <w:rPr>
          <w:color w:val="000000" w:themeColor="text1"/>
        </w:rPr>
      </w:pPr>
      <w:r w:rsidRPr="00616930">
        <w:rPr>
          <w:color w:val="000000" w:themeColor="text1"/>
        </w:rPr>
        <w:br w:type="page"/>
      </w:r>
    </w:p>
    <w:p w14:paraId="53445ADF" w14:textId="77777777" w:rsidR="00DC5812" w:rsidRPr="00DC5812" w:rsidRDefault="00DC5812">
      <w:pPr>
        <w:rPr>
          <w:b/>
          <w:color w:val="000000" w:themeColor="text1"/>
        </w:rPr>
      </w:pPr>
      <w:r w:rsidRPr="00DC5812">
        <w:rPr>
          <w:b/>
          <w:color w:val="000000" w:themeColor="text1"/>
        </w:rPr>
        <w:lastRenderedPageBreak/>
        <w:t>Tables</w:t>
      </w:r>
    </w:p>
    <w:p w14:paraId="2370DB45" w14:textId="2D931CAC" w:rsidR="00DC5812" w:rsidRDefault="00B508BA">
      <w:pPr>
        <w:rPr>
          <w:b/>
          <w:color w:val="000000" w:themeColor="text1"/>
        </w:rPr>
      </w:pPr>
      <w:r w:rsidRPr="00B508BA">
        <w:rPr>
          <w:b/>
          <w:noProof/>
          <w:color w:val="000000" w:themeColor="text1"/>
        </w:rPr>
        <w:drawing>
          <wp:inline distT="0" distB="0" distL="0" distR="0" wp14:anchorId="7FBFC1AE" wp14:editId="6C011A54">
            <wp:extent cx="7751636" cy="6422429"/>
            <wp:effectExtent l="4128"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7764948" cy="6433459"/>
                    </a:xfrm>
                    <a:prstGeom prst="rect">
                      <a:avLst/>
                    </a:prstGeom>
                  </pic:spPr>
                </pic:pic>
              </a:graphicData>
            </a:graphic>
          </wp:inline>
        </w:drawing>
      </w:r>
      <w:r w:rsidR="00DC5812">
        <w:rPr>
          <w:b/>
          <w:color w:val="000000" w:themeColor="text1"/>
        </w:rPr>
        <w:br w:type="page"/>
      </w:r>
    </w:p>
    <w:p w14:paraId="4A437C92" w14:textId="21931A9E" w:rsidR="00D63739" w:rsidRPr="00616930" w:rsidRDefault="00D63739" w:rsidP="00B84950">
      <w:pPr>
        <w:spacing w:line="480" w:lineRule="auto"/>
        <w:rPr>
          <w:b/>
          <w:color w:val="000000" w:themeColor="text1"/>
        </w:rPr>
      </w:pPr>
      <w:r w:rsidRPr="00616930">
        <w:rPr>
          <w:b/>
          <w:color w:val="000000" w:themeColor="text1"/>
        </w:rPr>
        <w:lastRenderedPageBreak/>
        <w:t>Figures</w:t>
      </w:r>
    </w:p>
    <w:p w14:paraId="150287E3" w14:textId="1D23DD18" w:rsidR="00D63739" w:rsidRPr="00616930" w:rsidRDefault="00D63739" w:rsidP="00B84950">
      <w:pPr>
        <w:spacing w:line="480" w:lineRule="auto"/>
        <w:rPr>
          <w:b/>
          <w:color w:val="000000" w:themeColor="text1"/>
        </w:rPr>
      </w:pPr>
    </w:p>
    <w:p w14:paraId="1AA1E4F1" w14:textId="77777777" w:rsidR="00D63739" w:rsidRPr="00616930" w:rsidRDefault="00D63739" w:rsidP="00D63739">
      <w:pPr>
        <w:keepNext/>
        <w:spacing w:line="480" w:lineRule="auto"/>
      </w:pPr>
      <w:r w:rsidRPr="00616930">
        <w:rPr>
          <w:noProof/>
          <w:color w:val="000000" w:themeColor="text1"/>
        </w:rPr>
        <w:drawing>
          <wp:inline distT="0" distB="0" distL="0" distR="0" wp14:anchorId="45DB083B" wp14:editId="7ED7A076">
            <wp:extent cx="54864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96275802.39515-GoodnessGrid.png"/>
                    <pic:cNvPicPr/>
                  </pic:nvPicPr>
                  <pic:blipFill>
                    <a:blip r:embed="rId14"/>
                    <a:stretch>
                      <a:fillRect/>
                    </a:stretch>
                  </pic:blipFill>
                  <pic:spPr>
                    <a:xfrm>
                      <a:off x="0" y="0"/>
                      <a:ext cx="5486400" cy="3657600"/>
                    </a:xfrm>
                    <a:prstGeom prst="rect">
                      <a:avLst/>
                    </a:prstGeom>
                  </pic:spPr>
                </pic:pic>
              </a:graphicData>
            </a:graphic>
          </wp:inline>
        </w:drawing>
      </w:r>
    </w:p>
    <w:p w14:paraId="4FD8A912" w14:textId="1D0BB301" w:rsidR="00D63739" w:rsidRPr="00616930" w:rsidRDefault="00D63739" w:rsidP="00D63739">
      <w:pPr>
        <w:pStyle w:val="Caption"/>
        <w:spacing w:line="480" w:lineRule="auto"/>
        <w:rPr>
          <w:color w:val="000000" w:themeColor="text1"/>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00DD6583">
        <w:rPr>
          <w:noProof/>
          <w:sz w:val="24"/>
          <w:szCs w:val="24"/>
        </w:rPr>
        <w:t>1</w:t>
      </w:r>
      <w:r w:rsidRPr="00616930">
        <w:rPr>
          <w:noProof/>
          <w:sz w:val="24"/>
          <w:szCs w:val="24"/>
        </w:rPr>
        <w:fldChar w:fldCharType="end"/>
      </w:r>
      <w:r w:rsidRPr="00616930">
        <w:rPr>
          <w:sz w:val="24"/>
          <w:szCs w:val="24"/>
        </w:rPr>
        <w:t>: Combined outputs from the Acoustic Web App showing the coverage of</w:t>
      </w:r>
      <w:r w:rsidR="00A07E47">
        <w:rPr>
          <w:sz w:val="24"/>
          <w:szCs w:val="24"/>
        </w:rPr>
        <w:t xml:space="preserve"> the receiver array network in </w:t>
      </w:r>
      <w:r w:rsidRPr="00616930">
        <w:rPr>
          <w:sz w:val="24"/>
          <w:szCs w:val="24"/>
        </w:rPr>
        <w:t>BRFA-E and the surrounding study site.</w:t>
      </w:r>
      <w:r w:rsidR="00903429">
        <w:rPr>
          <w:sz w:val="24"/>
          <w:szCs w:val="24"/>
        </w:rPr>
        <w:t xml:space="preserve"> </w:t>
      </w:r>
      <w:r w:rsidRPr="00616930">
        <w:rPr>
          <w:sz w:val="24"/>
          <w:szCs w:val="24"/>
        </w:rPr>
        <w:t xml:space="preserve">Positions of each receiver station (grey numbered circles) and the probability of detecting a tag at range (heat colored circles around each receiver) relative to adult bottomfish habitat </w:t>
      </w:r>
      <w:r w:rsidR="00D543EC">
        <w:rPr>
          <w:sz w:val="24"/>
          <w:szCs w:val="24"/>
        </w:rPr>
        <w:t xml:space="preserve">between the 100 and </w:t>
      </w:r>
      <w:r w:rsidRPr="00616930">
        <w:rPr>
          <w:sz w:val="24"/>
          <w:szCs w:val="24"/>
        </w:rPr>
        <w:t>400</w:t>
      </w:r>
      <w:r w:rsidR="00A07E47">
        <w:rPr>
          <w:sz w:val="24"/>
          <w:szCs w:val="24"/>
        </w:rPr>
        <w:t xml:space="preserve">-m </w:t>
      </w:r>
      <w:r w:rsidRPr="00616930">
        <w:rPr>
          <w:sz w:val="24"/>
          <w:szCs w:val="24"/>
        </w:rPr>
        <w:t>bathymetric contour</w:t>
      </w:r>
      <w:r w:rsidR="00D543EC">
        <w:rPr>
          <w:sz w:val="24"/>
          <w:szCs w:val="24"/>
        </w:rPr>
        <w:t>s</w:t>
      </w:r>
      <w:r w:rsidRPr="00616930">
        <w:rPr>
          <w:sz w:val="24"/>
          <w:szCs w:val="24"/>
        </w:rPr>
        <w:t xml:space="preserve"> (pink-teal heat map swath). Note that receiver numbers assigned by the Acoustic Web App are arbitrary and do not correspond to the station IDs referenced below.</w:t>
      </w:r>
    </w:p>
    <w:p w14:paraId="03E59C18" w14:textId="2CE6487D" w:rsidR="00D63739" w:rsidRPr="00616930" w:rsidRDefault="00D63739">
      <w:pPr>
        <w:rPr>
          <w:b/>
          <w:color w:val="000000" w:themeColor="text1"/>
        </w:rPr>
      </w:pPr>
      <w:r w:rsidRPr="00616930">
        <w:rPr>
          <w:b/>
          <w:color w:val="000000" w:themeColor="text1"/>
        </w:rPr>
        <w:br w:type="page"/>
      </w:r>
    </w:p>
    <w:p w14:paraId="794AE658" w14:textId="77777777" w:rsidR="00D63739" w:rsidRPr="00616930" w:rsidRDefault="00D63739" w:rsidP="00D63739">
      <w:pPr>
        <w:keepNext/>
        <w:spacing w:line="480" w:lineRule="auto"/>
      </w:pPr>
      <w:r w:rsidRPr="00616930">
        <w:rPr>
          <w:noProof/>
        </w:rPr>
        <w:lastRenderedPageBreak/>
        <w:drawing>
          <wp:inline distT="0" distB="0" distL="0" distR="0" wp14:anchorId="7919C6BB" wp14:editId="6CE9E3E0">
            <wp:extent cx="4688807" cy="460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ion Map 2017-07-01.pdf"/>
                    <pic:cNvPicPr/>
                  </pic:nvPicPr>
                  <pic:blipFill>
                    <a:blip r:embed="rId15"/>
                    <a:stretch>
                      <a:fillRect/>
                    </a:stretch>
                  </pic:blipFill>
                  <pic:spPr>
                    <a:xfrm>
                      <a:off x="0" y="0"/>
                      <a:ext cx="4691552" cy="4607716"/>
                    </a:xfrm>
                    <a:prstGeom prst="rect">
                      <a:avLst/>
                    </a:prstGeom>
                  </pic:spPr>
                </pic:pic>
              </a:graphicData>
            </a:graphic>
          </wp:inline>
        </w:drawing>
      </w:r>
    </w:p>
    <w:p w14:paraId="4973C357" w14:textId="11E352FE" w:rsidR="008205EC" w:rsidRPr="00616930" w:rsidRDefault="00D63739" w:rsidP="00D63739">
      <w:pPr>
        <w:pStyle w:val="Caption"/>
        <w:spacing w:line="480" w:lineRule="auto"/>
        <w:rPr>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00DD6583">
        <w:rPr>
          <w:noProof/>
          <w:sz w:val="24"/>
          <w:szCs w:val="24"/>
        </w:rPr>
        <w:t>2</w:t>
      </w:r>
      <w:r w:rsidRPr="00616930">
        <w:rPr>
          <w:noProof/>
          <w:sz w:val="24"/>
          <w:szCs w:val="24"/>
        </w:rPr>
        <w:fldChar w:fldCharType="end"/>
      </w:r>
      <w:r w:rsidRPr="00616930">
        <w:rPr>
          <w:sz w:val="24"/>
          <w:szCs w:val="24"/>
        </w:rPr>
        <w:t>: Chart showing the station array deployed during FY2018. The boundaries of BRFA-E are shown by the purple bounding box.</w:t>
      </w:r>
      <w:r w:rsidR="00903429">
        <w:rPr>
          <w:sz w:val="24"/>
          <w:szCs w:val="24"/>
        </w:rPr>
        <w:t xml:space="preserve"> </w:t>
      </w:r>
      <w:r w:rsidRPr="00616930">
        <w:rPr>
          <w:sz w:val="24"/>
          <w:szCs w:val="24"/>
        </w:rPr>
        <w:t>Receiver stations that were successfully deployed, recovered, and downloaded are indicated by the solid red circles.</w:t>
      </w:r>
      <w:r w:rsidR="00903429">
        <w:rPr>
          <w:sz w:val="24"/>
          <w:szCs w:val="24"/>
        </w:rPr>
        <w:t xml:space="preserve"> </w:t>
      </w:r>
      <w:r w:rsidRPr="00616930">
        <w:rPr>
          <w:sz w:val="24"/>
          <w:szCs w:val="24"/>
        </w:rPr>
        <w:t>Numbered outlines circled in red indicate the locations where station could not be recovered (station loss, data failure). Adult bottomfish habitat (100-400 m) is highlighted in light blue.</w:t>
      </w:r>
    </w:p>
    <w:p w14:paraId="0EA98801" w14:textId="77777777" w:rsidR="008205EC" w:rsidRPr="00616930" w:rsidRDefault="008205EC">
      <w:pPr>
        <w:rPr>
          <w:rFonts w:eastAsiaTheme="minorEastAsia"/>
          <w:i/>
          <w:iCs/>
          <w:color w:val="44546A" w:themeColor="text2"/>
        </w:rPr>
      </w:pPr>
      <w:r w:rsidRPr="00616930">
        <w:br w:type="page"/>
      </w:r>
    </w:p>
    <w:p w14:paraId="18D350D4" w14:textId="77777777" w:rsidR="008205EC" w:rsidRPr="00616930" w:rsidRDefault="008205EC" w:rsidP="008205EC">
      <w:r w:rsidRPr="00616930">
        <w:rPr>
          <w:noProof/>
        </w:rPr>
        <w:lastRenderedPageBreak/>
        <w:drawing>
          <wp:inline distT="0" distB="0" distL="0" distR="0" wp14:anchorId="4991256D" wp14:editId="6055B1E5">
            <wp:extent cx="5486400" cy="3910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7-18 at 12.33.53 PM.png"/>
                    <pic:cNvPicPr/>
                  </pic:nvPicPr>
                  <pic:blipFill>
                    <a:blip r:embed="rId16"/>
                    <a:stretch>
                      <a:fillRect/>
                    </a:stretch>
                  </pic:blipFill>
                  <pic:spPr>
                    <a:xfrm>
                      <a:off x="0" y="0"/>
                      <a:ext cx="5486400" cy="3910965"/>
                    </a:xfrm>
                    <a:prstGeom prst="rect">
                      <a:avLst/>
                    </a:prstGeom>
                  </pic:spPr>
                </pic:pic>
              </a:graphicData>
            </a:graphic>
          </wp:inline>
        </w:drawing>
      </w:r>
    </w:p>
    <w:p w14:paraId="7DD08CE9" w14:textId="77777777" w:rsidR="008205EC" w:rsidRPr="00616930" w:rsidRDefault="008205EC" w:rsidP="008205EC">
      <w:pPr>
        <w:keepNext/>
      </w:pPr>
    </w:p>
    <w:p w14:paraId="44BAB3D1" w14:textId="3625D8AA" w:rsidR="008205EC" w:rsidRPr="00616930" w:rsidRDefault="008205EC" w:rsidP="008205EC">
      <w:pPr>
        <w:pStyle w:val="Caption"/>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DD6583">
        <w:rPr>
          <w:noProof/>
        </w:rPr>
        <w:t>3</w:t>
      </w:r>
      <w:r w:rsidRPr="00616930">
        <w:rPr>
          <w:noProof/>
        </w:rPr>
        <w:fldChar w:fldCharType="end"/>
      </w:r>
      <w:r w:rsidRPr="00616930">
        <w:t>: The FY2018 mortality decision algorithm that was used to classify each tagged fish from their detection record.</w:t>
      </w:r>
    </w:p>
    <w:p w14:paraId="67795D15" w14:textId="77777777" w:rsidR="00D63739" w:rsidRPr="00616930" w:rsidRDefault="00D63739" w:rsidP="00D63739">
      <w:pPr>
        <w:pStyle w:val="Caption"/>
        <w:spacing w:line="480" w:lineRule="auto"/>
        <w:rPr>
          <w:sz w:val="24"/>
          <w:szCs w:val="24"/>
        </w:rPr>
      </w:pPr>
    </w:p>
    <w:p w14:paraId="1977BD2D" w14:textId="6E3610E5" w:rsidR="00D63739" w:rsidRPr="00616930" w:rsidRDefault="00D63739">
      <w:pPr>
        <w:rPr>
          <w:b/>
          <w:color w:val="000000" w:themeColor="text1"/>
        </w:rPr>
      </w:pPr>
      <w:r w:rsidRPr="00616930">
        <w:rPr>
          <w:b/>
          <w:color w:val="000000" w:themeColor="text1"/>
        </w:rPr>
        <w:br w:type="page"/>
      </w:r>
    </w:p>
    <w:p w14:paraId="4F55FCEF" w14:textId="77777777" w:rsidR="00D63739" w:rsidRPr="00616930" w:rsidRDefault="00D63739" w:rsidP="00D63739">
      <w:pPr>
        <w:spacing w:line="480" w:lineRule="auto"/>
      </w:pPr>
      <w:r w:rsidRPr="00616930">
        <w:rPr>
          <w:noProof/>
        </w:rPr>
        <w:lastRenderedPageBreak/>
        <w:drawing>
          <wp:inline distT="0" distB="0" distL="0" distR="0" wp14:anchorId="27AD4BD2" wp14:editId="3E4272DC">
            <wp:extent cx="5486400" cy="548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ze Selection Bias.pdf"/>
                    <pic:cNvPicPr/>
                  </pic:nvPicPr>
                  <pic:blipFill>
                    <a:blip r:embed="rId17"/>
                    <a:stretch>
                      <a:fillRect/>
                    </a:stretch>
                  </pic:blipFill>
                  <pic:spPr>
                    <a:xfrm>
                      <a:off x="0" y="0"/>
                      <a:ext cx="5486400" cy="5486400"/>
                    </a:xfrm>
                    <a:prstGeom prst="rect">
                      <a:avLst/>
                    </a:prstGeom>
                  </pic:spPr>
                </pic:pic>
              </a:graphicData>
            </a:graphic>
          </wp:inline>
        </w:drawing>
      </w:r>
    </w:p>
    <w:p w14:paraId="30D532EB" w14:textId="77777777" w:rsidR="00D63739" w:rsidRPr="00616930" w:rsidRDefault="00D63739" w:rsidP="00D63739">
      <w:pPr>
        <w:keepNext/>
        <w:spacing w:line="480" w:lineRule="auto"/>
      </w:pPr>
      <w:r w:rsidRPr="00616930">
        <w:t xml:space="preserve"> </w:t>
      </w:r>
    </w:p>
    <w:p w14:paraId="7E0F2FE4" w14:textId="742BC000"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DD6583">
        <w:rPr>
          <w:noProof/>
        </w:rPr>
        <w:t>4</w:t>
      </w:r>
      <w:r w:rsidRPr="00616930">
        <w:rPr>
          <w:noProof/>
        </w:rPr>
        <w:fldChar w:fldCharType="end"/>
      </w:r>
      <w:r w:rsidRPr="00616930">
        <w:t xml:space="preserve">: The distribution of fork lengths for tagged </w:t>
      </w:r>
      <w:r w:rsidRPr="00616930">
        <w:rPr>
          <w:u w:val="single"/>
        </w:rPr>
        <w:t>P. filamentosus</w:t>
      </w:r>
      <w:r w:rsidRPr="00616930">
        <w:t xml:space="preserve"> with valid tracks (Top Left) and all </w:t>
      </w:r>
      <w:r w:rsidRPr="00616930">
        <w:rPr>
          <w:u w:val="single"/>
        </w:rPr>
        <w:t>P. filamentosus</w:t>
      </w:r>
      <w:r w:rsidRPr="00616930">
        <w:t xml:space="preserve"> tagged during the duration of the project (Bottom Left). Simulation results show that while the observed distribution mean for fork lengths of fish with tracks classified valid (blue line) fell within the range expected from the total population data (Top Right), the observed standard deviation of the distribution (blue line) was smaller than would be expected if survivorship was random (Bottom Right). </w:t>
      </w:r>
    </w:p>
    <w:p w14:paraId="2B330FF0" w14:textId="42BDC0F5" w:rsidR="00D63739" w:rsidRPr="00616930" w:rsidRDefault="00D63739">
      <w:pPr>
        <w:rPr>
          <w:b/>
          <w:color w:val="000000" w:themeColor="text1"/>
        </w:rPr>
      </w:pPr>
      <w:r w:rsidRPr="00616930">
        <w:rPr>
          <w:b/>
          <w:color w:val="000000" w:themeColor="text1"/>
        </w:rPr>
        <w:br w:type="page"/>
      </w:r>
    </w:p>
    <w:p w14:paraId="413A3BDB" w14:textId="77777777" w:rsidR="00D63739" w:rsidRPr="00616930" w:rsidRDefault="00D63739" w:rsidP="00D63739">
      <w:pPr>
        <w:keepNext/>
        <w:spacing w:line="480" w:lineRule="auto"/>
      </w:pPr>
      <w:r w:rsidRPr="00616930">
        <w:rPr>
          <w:noProof/>
        </w:rPr>
        <w:lastRenderedPageBreak/>
        <w:drawing>
          <wp:inline distT="0" distB="0" distL="0" distR="0" wp14:anchorId="7B42ADE3" wp14:editId="21689ACF">
            <wp:extent cx="6766078" cy="5505444"/>
            <wp:effectExtent l="0" t="4445"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11 at 4.08.39 PM.png"/>
                    <pic:cNvPicPr/>
                  </pic:nvPicPr>
                  <pic:blipFill>
                    <a:blip r:embed="rId18"/>
                    <a:stretch>
                      <a:fillRect/>
                    </a:stretch>
                  </pic:blipFill>
                  <pic:spPr>
                    <a:xfrm rot="16200000">
                      <a:off x="0" y="0"/>
                      <a:ext cx="6794989" cy="5528969"/>
                    </a:xfrm>
                    <a:prstGeom prst="rect">
                      <a:avLst/>
                    </a:prstGeom>
                  </pic:spPr>
                </pic:pic>
              </a:graphicData>
            </a:graphic>
          </wp:inline>
        </w:drawing>
      </w:r>
    </w:p>
    <w:p w14:paraId="04A04755" w14:textId="2453D61C" w:rsidR="00E84623" w:rsidRDefault="00D63739" w:rsidP="00E84623">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DD6583">
        <w:rPr>
          <w:noProof/>
        </w:rPr>
        <w:t>5</w:t>
      </w:r>
      <w:r w:rsidRPr="00616930">
        <w:rPr>
          <w:noProof/>
        </w:rPr>
        <w:fldChar w:fldCharType="end"/>
      </w:r>
      <w:r w:rsidRPr="00616930">
        <w:t xml:space="preserve">: Maps of the 12 BRFAs used to calculate their linear habitat dimension. </w:t>
      </w:r>
      <w:r w:rsidR="00E84623">
        <w:t xml:space="preserve">BRFA Boundaries correspond to the boundaries of each plot. </w:t>
      </w:r>
      <w:r w:rsidRPr="00616930">
        <w:t>The least cost path approach calculated the distance across the BRFA starting and ending at the 120</w:t>
      </w:r>
      <w:r w:rsidR="00A07E47">
        <w:t xml:space="preserve">-m </w:t>
      </w:r>
      <w:r w:rsidRPr="00616930">
        <w:t>contour. The blue highlighted area indicates the 100 – 400</w:t>
      </w:r>
      <w:r w:rsidR="00A07E47">
        <w:t xml:space="preserve">-m </w:t>
      </w:r>
      <w:r w:rsidRPr="00616930">
        <w:t>depth range used to constrain each path. The red line shows the shortest (least-cost) path through the BRFA.</w:t>
      </w:r>
    </w:p>
    <w:p w14:paraId="1F5721EA" w14:textId="77777777" w:rsidR="00E84623" w:rsidRDefault="00E84623">
      <w:pPr>
        <w:rPr>
          <w:rFonts w:eastAsiaTheme="minorEastAsia"/>
          <w:i/>
          <w:iCs/>
          <w:color w:val="44546A" w:themeColor="text2"/>
          <w:sz w:val="18"/>
          <w:szCs w:val="18"/>
        </w:rPr>
      </w:pPr>
      <w:r>
        <w:br w:type="page"/>
      </w:r>
    </w:p>
    <w:p w14:paraId="582FF41A" w14:textId="77777777" w:rsidR="00D63739" w:rsidRPr="00E84623" w:rsidRDefault="00D63739" w:rsidP="00E84623">
      <w:pPr>
        <w:pStyle w:val="Caption"/>
        <w:spacing w:line="480" w:lineRule="auto"/>
      </w:pPr>
    </w:p>
    <w:p w14:paraId="2F5A6257" w14:textId="648BED13" w:rsidR="00D63739" w:rsidRPr="00616930" w:rsidRDefault="001D29A8" w:rsidP="00D63739">
      <w:pPr>
        <w:keepNext/>
        <w:spacing w:line="480" w:lineRule="auto"/>
        <w:outlineLvl w:val="0"/>
      </w:pPr>
      <w:r>
        <w:rPr>
          <w:noProof/>
        </w:rPr>
        <w:drawing>
          <wp:inline distT="0" distB="0" distL="0" distR="0" wp14:anchorId="6712E60A" wp14:editId="63F39D7B">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2 - Z-Constrained Homerange vs. Z-Constrained BRFA Area.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97B6C83" w14:textId="30C90335"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DD6583">
        <w:rPr>
          <w:noProof/>
        </w:rPr>
        <w:t>6</w:t>
      </w:r>
      <w:r w:rsidRPr="00616930">
        <w:rPr>
          <w:noProof/>
        </w:rPr>
        <w:fldChar w:fldCharType="end"/>
      </w:r>
      <w:r w:rsidRPr="00616930">
        <w:t xml:space="preserve">: Comparison of the maximum movement distances observed for </w:t>
      </w:r>
      <w:r w:rsidRPr="00616930">
        <w:rPr>
          <w:u w:val="single"/>
        </w:rPr>
        <w:t>P. filamentosus</w:t>
      </w:r>
      <w:r w:rsidRPr="00616930">
        <w:t xml:space="preserve"> to the linear habitat dimensions of the BRFAs under the conservative scenario (Valid tracks only).</w:t>
      </w:r>
    </w:p>
    <w:p w14:paraId="3170AD5F" w14:textId="7AE0755F" w:rsidR="00D63739" w:rsidRPr="00616930" w:rsidRDefault="00D63739">
      <w:pPr>
        <w:rPr>
          <w:b/>
          <w:color w:val="000000" w:themeColor="text1"/>
        </w:rPr>
      </w:pPr>
      <w:r w:rsidRPr="00616930">
        <w:rPr>
          <w:b/>
          <w:color w:val="000000" w:themeColor="text1"/>
        </w:rPr>
        <w:br w:type="page"/>
      </w:r>
    </w:p>
    <w:p w14:paraId="634534FC" w14:textId="78F882D3" w:rsidR="00D63739" w:rsidRPr="00616930" w:rsidRDefault="001D29A8" w:rsidP="00D63739">
      <w:pPr>
        <w:keepNext/>
        <w:spacing w:line="480" w:lineRule="auto"/>
      </w:pPr>
      <w:r>
        <w:rPr>
          <w:noProof/>
        </w:rPr>
        <w:lastRenderedPageBreak/>
        <w:drawing>
          <wp:inline distT="0" distB="0" distL="0" distR="0" wp14:anchorId="3B947EDA" wp14:editId="56CA2F4F">
            <wp:extent cx="5943600" cy="59839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2 - Z-Constrained Homerange vs. Z-Constrained BRFA Area.pdf"/>
                    <pic:cNvPicPr/>
                  </pic:nvPicPr>
                  <pic:blipFill>
                    <a:blip r:embed="rId20">
                      <a:extLst>
                        <a:ext uri="{28A0092B-C50C-407E-A947-70E740481C1C}">
                          <a14:useLocalDpi xmlns:a14="http://schemas.microsoft.com/office/drawing/2010/main" val="0"/>
                        </a:ext>
                      </a:extLst>
                    </a:blip>
                    <a:stretch>
                      <a:fillRect/>
                    </a:stretch>
                  </pic:blipFill>
                  <pic:spPr>
                    <a:xfrm>
                      <a:off x="0" y="0"/>
                      <a:ext cx="5943934" cy="5984277"/>
                    </a:xfrm>
                    <a:prstGeom prst="rect">
                      <a:avLst/>
                    </a:prstGeom>
                  </pic:spPr>
                </pic:pic>
              </a:graphicData>
            </a:graphic>
          </wp:inline>
        </w:drawing>
      </w:r>
    </w:p>
    <w:p w14:paraId="6F50E719" w14:textId="1E4234CD" w:rsidR="001D29A8" w:rsidRDefault="00D63739" w:rsidP="001D29A8">
      <w:pPr>
        <w:pStyle w:val="Caption"/>
        <w:keepNext/>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00DD6583">
        <w:rPr>
          <w:noProof/>
        </w:rPr>
        <w:t>7</w:t>
      </w:r>
      <w:r w:rsidRPr="00616930">
        <w:rPr>
          <w:noProof/>
        </w:rPr>
        <w:fldChar w:fldCharType="end"/>
      </w:r>
      <w:r w:rsidRPr="00616930">
        <w:t xml:space="preserve">: Comparison of the maximum movement distances observed for </w:t>
      </w:r>
      <w:r w:rsidRPr="00616930">
        <w:rPr>
          <w:u w:val="single"/>
        </w:rPr>
        <w:t>P. filamentosus</w:t>
      </w:r>
      <w:r w:rsidRPr="00616930">
        <w:t xml:space="preserve"> to the linear habitat dimensions of the BRFAs under the less-conservative scenario (Valid and Uncertain Tracks).</w:t>
      </w:r>
      <w:r w:rsidR="00890C5D">
        <w:rPr>
          <w:b/>
          <w:color w:val="000000" w:themeColor="text1"/>
        </w:rPr>
        <w:br w:type="page"/>
      </w:r>
    </w:p>
    <w:p w14:paraId="1003BEB1" w14:textId="351AF586" w:rsidR="00890C5D" w:rsidRPr="001D29A8" w:rsidRDefault="00CF4652" w:rsidP="001D29A8">
      <w:pPr>
        <w:pStyle w:val="Caption"/>
      </w:pPr>
      <w:r>
        <w:rPr>
          <w:noProof/>
        </w:rPr>
        <w:lastRenderedPageBreak/>
        <w:drawing>
          <wp:inline distT="0" distB="0" distL="0" distR="0" wp14:anchorId="276475A7" wp14:editId="0B7068A4">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th Analysis Plot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1D29A8">
        <w:t xml:space="preserve">Figure </w:t>
      </w:r>
      <w:r w:rsidR="00CE19EE">
        <w:rPr>
          <w:noProof/>
        </w:rPr>
        <w:fldChar w:fldCharType="begin"/>
      </w:r>
      <w:r w:rsidR="00CE19EE">
        <w:rPr>
          <w:noProof/>
        </w:rPr>
        <w:instrText xml:space="preserve"> SEQ Figure \* ARABIC </w:instrText>
      </w:r>
      <w:r w:rsidR="00CE19EE">
        <w:rPr>
          <w:noProof/>
        </w:rPr>
        <w:fldChar w:fldCharType="separate"/>
      </w:r>
      <w:r w:rsidR="00DD6583">
        <w:rPr>
          <w:noProof/>
        </w:rPr>
        <w:t>8</w:t>
      </w:r>
      <w:r w:rsidR="00CE19EE">
        <w:rPr>
          <w:noProof/>
        </w:rPr>
        <w:fldChar w:fldCharType="end"/>
      </w:r>
      <w:r w:rsidR="001D29A8">
        <w:t xml:space="preserve">: </w:t>
      </w:r>
      <w:r>
        <w:t xml:space="preserve">Comparison of </w:t>
      </w:r>
      <w:r w:rsidR="001D29A8">
        <w:t>depth</w:t>
      </w:r>
      <w:r w:rsidR="00F47DDE">
        <w:t>s</w:t>
      </w:r>
      <w:r w:rsidR="001D29A8">
        <w:t xml:space="preserve"> by period of day</w:t>
      </w:r>
      <w:r>
        <w:t xml:space="preserve"> </w:t>
      </w:r>
      <w:r w:rsidR="00F47DDE">
        <w:t xml:space="preserve">for the 10 valid tags. (a) Observed depths were available for two fish tagged with V13P tags. </w:t>
      </w:r>
      <w:r>
        <w:t>(b)</w:t>
      </w:r>
      <w:r w:rsidR="00F47DDE">
        <w:t xml:space="preserve"> For all 10 tags, depth was also </w:t>
      </w:r>
      <w:r>
        <w:t xml:space="preserve">inferred </w:t>
      </w:r>
      <w:r w:rsidR="00F47DDE">
        <w:t xml:space="preserve">using depth of the receiver at which a detection occurred as a proxy. </w:t>
      </w:r>
      <w:r>
        <w:t xml:space="preserve"> </w:t>
      </w:r>
    </w:p>
    <w:p w14:paraId="43D3D132" w14:textId="77777777" w:rsidR="001D29A8" w:rsidRPr="001D29A8" w:rsidRDefault="001D29A8" w:rsidP="001D29A8"/>
    <w:p w14:paraId="4101379E" w14:textId="77777777" w:rsidR="00DD6583" w:rsidRDefault="00DD6583" w:rsidP="00DD6583">
      <w:pPr>
        <w:keepNext/>
        <w:spacing w:line="480" w:lineRule="auto"/>
      </w:pPr>
      <w:r>
        <w:rPr>
          <w:noProof/>
        </w:rPr>
        <w:lastRenderedPageBreak/>
        <w:drawing>
          <wp:inline distT="0" distB="0" distL="0" distR="0" wp14:anchorId="01E88EDA" wp14:editId="2CEBD186">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 Locations by Diurnal Period.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6BF80F6" w14:textId="78FD69AD" w:rsidR="00DD6583" w:rsidRDefault="00DD6583" w:rsidP="00DD6583">
      <w:pPr>
        <w:pStyle w:val="Caption"/>
      </w:pPr>
      <w:r>
        <w:t xml:space="preserve">Figure </w:t>
      </w:r>
      <w:r w:rsidR="00CE19EE">
        <w:rPr>
          <w:noProof/>
        </w:rPr>
        <w:fldChar w:fldCharType="begin"/>
      </w:r>
      <w:r w:rsidR="00CE19EE">
        <w:rPr>
          <w:noProof/>
        </w:rPr>
        <w:instrText xml:space="preserve"> SEQ Figure \* ARABIC </w:instrText>
      </w:r>
      <w:r w:rsidR="00CE19EE">
        <w:rPr>
          <w:noProof/>
        </w:rPr>
        <w:fldChar w:fldCharType="separate"/>
      </w:r>
      <w:r>
        <w:rPr>
          <w:noProof/>
        </w:rPr>
        <w:t>9</w:t>
      </w:r>
      <w:r w:rsidR="00CE19EE">
        <w:rPr>
          <w:noProof/>
        </w:rPr>
        <w:fldChar w:fldCharType="end"/>
      </w:r>
      <w:r>
        <w:t xml:space="preserve">: </w:t>
      </w:r>
      <w:r w:rsidRPr="00225B26">
        <w:t>Mean location of individuals with significant diurnal movements for the less conservative scenario. Pink, green, and blue points represent individual mean</w:t>
      </w:r>
      <w:bookmarkStart w:id="3" w:name="_GoBack"/>
      <w:bookmarkEnd w:id="3"/>
      <w:r w:rsidRPr="00225B26">
        <w:t xml:space="preserve"> positions during dawn, day, and night periods respectively. Hollow red circles indicate </w:t>
      </w:r>
      <w:r>
        <w:t xml:space="preserve">the location of </w:t>
      </w:r>
      <w:r w:rsidRPr="00225B26">
        <w:t>receiver</w:t>
      </w:r>
      <w:r>
        <w:t>s and the purple bounding box is the border of BRFA E.</w:t>
      </w:r>
    </w:p>
    <w:p w14:paraId="663A31EF" w14:textId="5BCC2055" w:rsidR="00F47DDE" w:rsidRDefault="00CF4652" w:rsidP="00F47DDE">
      <w:pPr>
        <w:keepNext/>
        <w:spacing w:line="480" w:lineRule="auto"/>
      </w:pPr>
      <w:r>
        <w:rPr>
          <w:b/>
          <w:noProof/>
          <w:color w:val="000000" w:themeColor="text1"/>
        </w:rPr>
        <w:lastRenderedPageBreak/>
        <w:drawing>
          <wp:inline distT="0" distB="0" distL="0" distR="0" wp14:anchorId="4DE80CA3" wp14:editId="58C5E12F">
            <wp:extent cx="5943600" cy="64545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pth Analysis Plots.pdf"/>
                    <pic:cNvPicPr/>
                  </pic:nvPicPr>
                  <pic:blipFill>
                    <a:blip r:embed="rId23">
                      <a:extLst>
                        <a:ext uri="{28A0092B-C50C-407E-A947-70E740481C1C}">
                          <a14:useLocalDpi xmlns:a14="http://schemas.microsoft.com/office/drawing/2010/main" val="0"/>
                        </a:ext>
                      </a:extLst>
                    </a:blip>
                    <a:stretch>
                      <a:fillRect/>
                    </a:stretch>
                  </pic:blipFill>
                  <pic:spPr>
                    <a:xfrm>
                      <a:off x="0" y="0"/>
                      <a:ext cx="5944346" cy="6455398"/>
                    </a:xfrm>
                    <a:prstGeom prst="rect">
                      <a:avLst/>
                    </a:prstGeom>
                  </pic:spPr>
                </pic:pic>
              </a:graphicData>
            </a:graphic>
          </wp:inline>
        </w:drawing>
      </w:r>
    </w:p>
    <w:p w14:paraId="18543C67" w14:textId="4E67CF26" w:rsidR="00DD6583" w:rsidRDefault="00F47DDE" w:rsidP="00F47DDE">
      <w:pPr>
        <w:pStyle w:val="Caption"/>
        <w:rPr>
          <w:noProof/>
        </w:rPr>
      </w:pPr>
      <w:r>
        <w:t xml:space="preserve">Figure </w:t>
      </w:r>
      <w:r w:rsidR="00DD6583">
        <w:t>10</w:t>
      </w:r>
      <w:r>
        <w:t>:</w:t>
      </w:r>
      <w:r w:rsidRPr="00795204">
        <w:t xml:space="preserve"> Comparison of depths by period of day for the </w:t>
      </w:r>
      <w:r>
        <w:t>41</w:t>
      </w:r>
      <w:r w:rsidRPr="00795204">
        <w:t xml:space="preserve"> valid</w:t>
      </w:r>
      <w:r>
        <w:t xml:space="preserve"> and questionable</w:t>
      </w:r>
      <w:r w:rsidRPr="00795204">
        <w:t xml:space="preserve"> tags. (a) Observed depths were available for </w:t>
      </w:r>
      <w:r>
        <w:t>seven</w:t>
      </w:r>
      <w:r w:rsidRPr="00795204">
        <w:t xml:space="preserve"> fish tagged with V13P tags. (b) For all </w:t>
      </w:r>
      <w:r>
        <w:t>41</w:t>
      </w:r>
      <w:r w:rsidRPr="00795204">
        <w:t xml:space="preserve"> tags, depth was also inferred using depth of the receiver at which a detection occurred as a pr</w:t>
      </w:r>
      <w:r>
        <w:rPr>
          <w:noProof/>
        </w:rPr>
        <w:t>oxy.</w:t>
      </w:r>
    </w:p>
    <w:p w14:paraId="3318B3E1" w14:textId="77777777" w:rsidR="00DD6583" w:rsidRDefault="00DD6583">
      <w:pPr>
        <w:rPr>
          <w:rFonts w:eastAsiaTheme="minorEastAsia"/>
          <w:i/>
          <w:iCs/>
          <w:noProof/>
          <w:color w:val="44546A" w:themeColor="text2"/>
          <w:sz w:val="18"/>
          <w:szCs w:val="18"/>
        </w:rPr>
      </w:pPr>
      <w:r>
        <w:rPr>
          <w:noProof/>
        </w:rPr>
        <w:br w:type="page"/>
      </w:r>
    </w:p>
    <w:p w14:paraId="619A7BEF" w14:textId="7C2025C0" w:rsidR="00F47DDE" w:rsidRDefault="00F47DDE" w:rsidP="00F47DDE">
      <w:pPr>
        <w:pStyle w:val="Caption"/>
      </w:pPr>
    </w:p>
    <w:p w14:paraId="41993FEB" w14:textId="18042676" w:rsidR="0077723F" w:rsidRDefault="001D29A8" w:rsidP="00B84950">
      <w:pPr>
        <w:spacing w:line="480" w:lineRule="auto"/>
        <w:rPr>
          <w:b/>
          <w:color w:val="000000" w:themeColor="text1"/>
        </w:rPr>
      </w:pPr>
      <w:r>
        <w:rPr>
          <w:b/>
          <w:noProof/>
          <w:color w:val="000000" w:themeColor="text1"/>
        </w:rPr>
        <w:drawing>
          <wp:inline distT="0" distB="0" distL="0" distR="0" wp14:anchorId="4ADB446E" wp14:editId="029FDFF0">
            <wp:extent cx="5943600" cy="594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pth Analysis Plot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CE0B59" w14:textId="68F6EDCF" w:rsidR="002B39E2" w:rsidRDefault="00DD6583" w:rsidP="002B39E2">
      <w:pPr>
        <w:keepNext/>
      </w:pPr>
      <w:r>
        <w:rPr>
          <w:noProof/>
        </w:rPr>
        <w:lastRenderedPageBreak/>
        <w:drawing>
          <wp:inline distT="0" distB="0" distL="0" distR="0" wp14:anchorId="640E17F5" wp14:editId="6C6E3834">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 Locations by Diurnal Period.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B961EFC" w14:textId="29B7A661" w:rsidR="002B39E2" w:rsidRDefault="002B39E2" w:rsidP="002B39E2">
      <w:pPr>
        <w:pStyle w:val="Caption"/>
      </w:pPr>
      <w:r>
        <w:t xml:space="preserve">Figure </w:t>
      </w:r>
      <w:r w:rsidR="00DD6583">
        <w:t>11</w:t>
      </w:r>
      <w:r>
        <w:t>: Mean location of individuals with significant diurnal movements</w:t>
      </w:r>
      <w:r w:rsidR="00DD6583">
        <w:t xml:space="preserve"> for the less conservative scenario</w:t>
      </w:r>
      <w:r>
        <w:t>. Pink, green, and blue points represent individual</w:t>
      </w:r>
      <w:r w:rsidR="00DD6583">
        <w:t xml:space="preserve"> mean </w:t>
      </w:r>
      <w:r>
        <w:t xml:space="preserve">positions during dawn, day, and night periods respectively. Hollow red circles indicate </w:t>
      </w:r>
      <w:r w:rsidR="00DD6583">
        <w:t xml:space="preserve">the location of </w:t>
      </w:r>
      <w:r>
        <w:t>receiver stations</w:t>
      </w:r>
      <w:r w:rsidR="00DD6583">
        <w:t xml:space="preserve"> and the purple bounding box represents the borders of BRFA E</w:t>
      </w:r>
    </w:p>
    <w:p w14:paraId="724447F1" w14:textId="5A067A76" w:rsidR="0077723F" w:rsidRDefault="0077723F">
      <w:pPr>
        <w:rPr>
          <w:b/>
          <w:color w:val="000000" w:themeColor="text1"/>
        </w:rPr>
      </w:pPr>
      <w:r>
        <w:rPr>
          <w:b/>
          <w:color w:val="000000" w:themeColor="text1"/>
        </w:rPr>
        <w:br w:type="page"/>
      </w:r>
    </w:p>
    <w:p w14:paraId="6425C504" w14:textId="77777777" w:rsidR="0077723F" w:rsidRDefault="0077723F" w:rsidP="00B84950">
      <w:pPr>
        <w:spacing w:line="480" w:lineRule="auto"/>
        <w:rPr>
          <w:b/>
          <w:color w:val="000000" w:themeColor="text1"/>
        </w:rPr>
      </w:pPr>
    </w:p>
    <w:p w14:paraId="63AC2568" w14:textId="041107C1" w:rsidR="00890C5D" w:rsidRDefault="00890C5D" w:rsidP="00B84950">
      <w:pPr>
        <w:spacing w:line="480" w:lineRule="auto"/>
        <w:rPr>
          <w:b/>
          <w:color w:val="000000" w:themeColor="text1"/>
        </w:rPr>
      </w:pPr>
      <w:r w:rsidRPr="00890C5D">
        <w:rPr>
          <w:b/>
          <w:noProof/>
          <w:color w:val="000000" w:themeColor="text1"/>
        </w:rPr>
        <w:drawing>
          <wp:inline distT="0" distB="0" distL="0" distR="0" wp14:anchorId="1C632BDE" wp14:editId="6A7B223F">
            <wp:extent cx="5943600" cy="7691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691755"/>
                    </a:xfrm>
                    <a:prstGeom prst="rect">
                      <a:avLst/>
                    </a:prstGeom>
                  </pic:spPr>
                </pic:pic>
              </a:graphicData>
            </a:graphic>
          </wp:inline>
        </w:drawing>
      </w:r>
    </w:p>
    <w:p w14:paraId="62CCF775" w14:textId="3B3F6A84"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46706C9A" wp14:editId="6D8452D8">
            <wp:extent cx="5943600" cy="7691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0AE6279E" wp14:editId="57891C52">
            <wp:extent cx="5943600" cy="7691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9B2225C" wp14:editId="2B37EE34">
            <wp:extent cx="5943600" cy="7691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691755"/>
                    </a:xfrm>
                    <a:prstGeom prst="rect">
                      <a:avLst/>
                    </a:prstGeom>
                  </pic:spPr>
                </pic:pic>
              </a:graphicData>
            </a:graphic>
          </wp:inline>
        </w:drawing>
      </w:r>
    </w:p>
    <w:p w14:paraId="6DD9F110" w14:textId="3C07813B" w:rsidR="00D63739" w:rsidRPr="00616930"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3279B914" wp14:editId="75429C14">
            <wp:extent cx="5943600" cy="769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4FE22BD" wp14:editId="628D66B3">
            <wp:extent cx="5943600" cy="769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691755"/>
                    </a:xfrm>
                    <a:prstGeom prst="rect">
                      <a:avLst/>
                    </a:prstGeom>
                  </pic:spPr>
                </pic:pic>
              </a:graphicData>
            </a:graphic>
          </wp:inline>
        </w:drawing>
      </w:r>
    </w:p>
    <w:sectPr w:rsidR="00D63739" w:rsidRPr="00616930" w:rsidSect="00207A09">
      <w:type w:val="continuous"/>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tephen Scherrer" w:date="2018-11-02T10:19:00Z" w:initials="SS">
    <w:p w14:paraId="333C8478" w14:textId="6F009209" w:rsidR="00406458" w:rsidRDefault="00406458">
      <w:pPr>
        <w:pStyle w:val="CommentText"/>
      </w:pPr>
      <w:r>
        <w:rPr>
          <w:rStyle w:val="CommentReference"/>
        </w:rPr>
        <w:annotationRef/>
      </w:r>
      <w:r>
        <w:t>38 receivers remain after accounting for receivers that were lost or where the VR2’s battery failed</w:t>
      </w:r>
    </w:p>
  </w:comment>
  <w:comment w:id="2" w:author="Stephen Scherrer" w:date="2018-11-26T10:21:00Z" w:initials="SS">
    <w:p w14:paraId="60A8D610" w14:textId="1750F2FF" w:rsidR="00406458" w:rsidRDefault="00406458">
      <w:pPr>
        <w:pStyle w:val="CommentText"/>
      </w:pPr>
      <w:r>
        <w:rPr>
          <w:rStyle w:val="CommentReference"/>
        </w:rPr>
        <w:annotationRef/>
      </w:r>
      <w:r>
        <w:t>Should some of this end up in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3C8478" w15:done="0"/>
  <w15:commentEx w15:paraId="60A8D6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3C8478" w16cid:durableId="1F86A322"/>
  <w16cid:commentId w16cid:paraId="60A8D610" w16cid:durableId="1FA647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C79430" w14:textId="77777777" w:rsidR="00CE19EE" w:rsidRDefault="00CE19EE" w:rsidP="00BE294A">
      <w:r>
        <w:separator/>
      </w:r>
    </w:p>
  </w:endnote>
  <w:endnote w:type="continuationSeparator" w:id="0">
    <w:p w14:paraId="0C963ED3" w14:textId="77777777" w:rsidR="00CE19EE" w:rsidRDefault="00CE19EE" w:rsidP="00BE2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20603050405020304"/>
    <w:charset w:val="00"/>
    <w:family w:val="auto"/>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2197716"/>
      <w:docPartObj>
        <w:docPartGallery w:val="Page Numbers (Bottom of Page)"/>
        <w:docPartUnique/>
      </w:docPartObj>
    </w:sdtPr>
    <w:sdtEndPr>
      <w:rPr>
        <w:rStyle w:val="PageNumber"/>
      </w:rPr>
    </w:sdtEndPr>
    <w:sdtContent>
      <w:p w14:paraId="0423852E" w14:textId="0EEA9BB3" w:rsidR="00406458" w:rsidRDefault="00406458"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C726AD" w14:textId="77777777" w:rsidR="00406458" w:rsidRDefault="00406458" w:rsidP="00BE2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8686712"/>
      <w:docPartObj>
        <w:docPartGallery w:val="Page Numbers (Bottom of Page)"/>
        <w:docPartUnique/>
      </w:docPartObj>
    </w:sdtPr>
    <w:sdtEndPr>
      <w:rPr>
        <w:rStyle w:val="PageNumber"/>
      </w:rPr>
    </w:sdtEndPr>
    <w:sdtContent>
      <w:p w14:paraId="4556E774" w14:textId="796FCB52" w:rsidR="00406458" w:rsidRDefault="00406458"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sdtContent>
  </w:sdt>
  <w:p w14:paraId="2B4D08CA" w14:textId="77777777" w:rsidR="00406458" w:rsidRDefault="00406458" w:rsidP="00BE29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04A2D2" w14:textId="77777777" w:rsidR="00CE19EE" w:rsidRDefault="00CE19EE" w:rsidP="00BE294A">
      <w:r>
        <w:separator/>
      </w:r>
    </w:p>
  </w:footnote>
  <w:footnote w:type="continuationSeparator" w:id="0">
    <w:p w14:paraId="643ACA1E" w14:textId="77777777" w:rsidR="00CE19EE" w:rsidRDefault="00CE19EE" w:rsidP="00BE294A">
      <w:r>
        <w:continuationSeparator/>
      </w:r>
    </w:p>
  </w:footnote>
  <w:footnote w:id="1">
    <w:p w14:paraId="2ACA7D26" w14:textId="77777777" w:rsidR="00406458" w:rsidRDefault="00406458" w:rsidP="009D03E7">
      <w:pPr>
        <w:pStyle w:val="FootnoteText"/>
      </w:pPr>
      <w:r>
        <w:rPr>
          <w:rStyle w:val="FootnoteReference"/>
        </w:rPr>
        <w:footnoteRef/>
      </w:r>
      <w:r>
        <w:t xml:space="preserve"> Harding, K. 2018. Personal commun. State of Hawaii Department of Land and Natural Resources Division of Aquatic Resources, Honolulu, HI</w:t>
      </w:r>
    </w:p>
  </w:footnote>
  <w:footnote w:id="2">
    <w:p w14:paraId="139DC4D0" w14:textId="11C88122" w:rsidR="00406458" w:rsidRDefault="00406458">
      <w:pPr>
        <w:pStyle w:val="FootnoteText"/>
      </w:pPr>
      <w:r>
        <w:rPr>
          <w:rStyle w:val="FootnoteReference"/>
        </w:rPr>
        <w:footnoteRef/>
      </w:r>
      <w:r>
        <w:t xml:space="preserve"> </w:t>
      </w:r>
      <w:r>
        <w:rPr>
          <w:rFonts w:ascii="TimesNewRomanPSMT" w:hAnsi="TimesNewRomanPSMT" w:cs="TimesNewRomanPSMT"/>
        </w:rPr>
        <w:t>Mention of trade names or commercial companies is for identification purposes only and does not imply endorsement by the National Marine Fisheries Service, NOAA.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B52EF"/>
    <w:multiLevelType w:val="hybridMultilevel"/>
    <w:tmpl w:val="4E660642"/>
    <w:lvl w:ilvl="0" w:tplc="985A54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C7398"/>
    <w:multiLevelType w:val="hybridMultilevel"/>
    <w:tmpl w:val="8376E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B6D0C"/>
    <w:multiLevelType w:val="multilevel"/>
    <w:tmpl w:val="713EC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62A23"/>
    <w:multiLevelType w:val="hybridMultilevel"/>
    <w:tmpl w:val="9AD8D4AC"/>
    <w:lvl w:ilvl="0" w:tplc="D41E3E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en Scherrer">
    <w15:presenceInfo w15:providerId="AD" w15:userId="S::scherrer@hawaii.edu::40252c95-a6d0-4ffb-bbb7-efb00b189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7E5"/>
    <w:rsid w:val="000044A3"/>
    <w:rsid w:val="00010EFB"/>
    <w:rsid w:val="00014CD2"/>
    <w:rsid w:val="00025203"/>
    <w:rsid w:val="00025750"/>
    <w:rsid w:val="00030863"/>
    <w:rsid w:val="000327FB"/>
    <w:rsid w:val="0003455F"/>
    <w:rsid w:val="000348F0"/>
    <w:rsid w:val="0004222C"/>
    <w:rsid w:val="00044B4E"/>
    <w:rsid w:val="0004603F"/>
    <w:rsid w:val="0004655D"/>
    <w:rsid w:val="00046C23"/>
    <w:rsid w:val="000503BF"/>
    <w:rsid w:val="00053BF4"/>
    <w:rsid w:val="000544AA"/>
    <w:rsid w:val="00057E6C"/>
    <w:rsid w:val="00060172"/>
    <w:rsid w:val="00062B67"/>
    <w:rsid w:val="00075492"/>
    <w:rsid w:val="000774C9"/>
    <w:rsid w:val="0008174E"/>
    <w:rsid w:val="00082F95"/>
    <w:rsid w:val="0009397A"/>
    <w:rsid w:val="00095185"/>
    <w:rsid w:val="000958D2"/>
    <w:rsid w:val="00096ACA"/>
    <w:rsid w:val="000A7B4A"/>
    <w:rsid w:val="000B1261"/>
    <w:rsid w:val="000C0BF8"/>
    <w:rsid w:val="000C4AFB"/>
    <w:rsid w:val="000C6846"/>
    <w:rsid w:val="000D16CC"/>
    <w:rsid w:val="000D2AA1"/>
    <w:rsid w:val="000D6422"/>
    <w:rsid w:val="000F6CE6"/>
    <w:rsid w:val="000F7525"/>
    <w:rsid w:val="00101C64"/>
    <w:rsid w:val="001043C7"/>
    <w:rsid w:val="00105A79"/>
    <w:rsid w:val="0010797B"/>
    <w:rsid w:val="00117040"/>
    <w:rsid w:val="00117342"/>
    <w:rsid w:val="0011776E"/>
    <w:rsid w:val="00121F17"/>
    <w:rsid w:val="00123B38"/>
    <w:rsid w:val="0012788B"/>
    <w:rsid w:val="0013638B"/>
    <w:rsid w:val="00136534"/>
    <w:rsid w:val="00141E9C"/>
    <w:rsid w:val="001446B6"/>
    <w:rsid w:val="001446D5"/>
    <w:rsid w:val="00145CD0"/>
    <w:rsid w:val="00157622"/>
    <w:rsid w:val="001652D8"/>
    <w:rsid w:val="00166C8B"/>
    <w:rsid w:val="0017297B"/>
    <w:rsid w:val="0017347D"/>
    <w:rsid w:val="001747A1"/>
    <w:rsid w:val="00175852"/>
    <w:rsid w:val="00183DD8"/>
    <w:rsid w:val="00186DF5"/>
    <w:rsid w:val="001939CA"/>
    <w:rsid w:val="00196D35"/>
    <w:rsid w:val="001A04F8"/>
    <w:rsid w:val="001A4ACB"/>
    <w:rsid w:val="001A6D6F"/>
    <w:rsid w:val="001B2898"/>
    <w:rsid w:val="001B6A15"/>
    <w:rsid w:val="001C7374"/>
    <w:rsid w:val="001D29A8"/>
    <w:rsid w:val="001D645F"/>
    <w:rsid w:val="001E0FC2"/>
    <w:rsid w:val="001E379B"/>
    <w:rsid w:val="001E728B"/>
    <w:rsid w:val="001E7C07"/>
    <w:rsid w:val="001F0098"/>
    <w:rsid w:val="00207A09"/>
    <w:rsid w:val="00223EB5"/>
    <w:rsid w:val="00225B73"/>
    <w:rsid w:val="00241BE5"/>
    <w:rsid w:val="00243C8B"/>
    <w:rsid w:val="002458EE"/>
    <w:rsid w:val="0024591F"/>
    <w:rsid w:val="00245F15"/>
    <w:rsid w:val="002507FD"/>
    <w:rsid w:val="00252B03"/>
    <w:rsid w:val="002535E9"/>
    <w:rsid w:val="002543D4"/>
    <w:rsid w:val="00254603"/>
    <w:rsid w:val="00254737"/>
    <w:rsid w:val="00256132"/>
    <w:rsid w:val="00264014"/>
    <w:rsid w:val="0028267E"/>
    <w:rsid w:val="00283DEC"/>
    <w:rsid w:val="00284C1A"/>
    <w:rsid w:val="00297C7B"/>
    <w:rsid w:val="002A0BF4"/>
    <w:rsid w:val="002A225E"/>
    <w:rsid w:val="002B39E2"/>
    <w:rsid w:val="002C07C8"/>
    <w:rsid w:val="002C18EB"/>
    <w:rsid w:val="002C328A"/>
    <w:rsid w:val="002C578F"/>
    <w:rsid w:val="002C74D2"/>
    <w:rsid w:val="002D183B"/>
    <w:rsid w:val="002D22FA"/>
    <w:rsid w:val="002D2C89"/>
    <w:rsid w:val="002D3705"/>
    <w:rsid w:val="002D4E41"/>
    <w:rsid w:val="002D616D"/>
    <w:rsid w:val="002E046F"/>
    <w:rsid w:val="002E2C40"/>
    <w:rsid w:val="002E481A"/>
    <w:rsid w:val="002E6505"/>
    <w:rsid w:val="002F011D"/>
    <w:rsid w:val="00304698"/>
    <w:rsid w:val="00306A5F"/>
    <w:rsid w:val="00321463"/>
    <w:rsid w:val="00330D7B"/>
    <w:rsid w:val="003310B9"/>
    <w:rsid w:val="00334DD8"/>
    <w:rsid w:val="00335682"/>
    <w:rsid w:val="0033691F"/>
    <w:rsid w:val="00336AC0"/>
    <w:rsid w:val="00336FAA"/>
    <w:rsid w:val="00347F4B"/>
    <w:rsid w:val="00353752"/>
    <w:rsid w:val="00356899"/>
    <w:rsid w:val="00357533"/>
    <w:rsid w:val="00362D8E"/>
    <w:rsid w:val="00366EB0"/>
    <w:rsid w:val="00367212"/>
    <w:rsid w:val="0037348F"/>
    <w:rsid w:val="00383A64"/>
    <w:rsid w:val="00383F02"/>
    <w:rsid w:val="003854D2"/>
    <w:rsid w:val="0038662E"/>
    <w:rsid w:val="003919F2"/>
    <w:rsid w:val="003920F4"/>
    <w:rsid w:val="00395278"/>
    <w:rsid w:val="0039558C"/>
    <w:rsid w:val="00396256"/>
    <w:rsid w:val="003A0796"/>
    <w:rsid w:val="003D2F11"/>
    <w:rsid w:val="003D33B4"/>
    <w:rsid w:val="003D4F23"/>
    <w:rsid w:val="003D5D20"/>
    <w:rsid w:val="003E26F8"/>
    <w:rsid w:val="003E2D64"/>
    <w:rsid w:val="003F1B42"/>
    <w:rsid w:val="003F38F0"/>
    <w:rsid w:val="003F4820"/>
    <w:rsid w:val="00400578"/>
    <w:rsid w:val="004021B8"/>
    <w:rsid w:val="0040224C"/>
    <w:rsid w:val="0040510A"/>
    <w:rsid w:val="004052DF"/>
    <w:rsid w:val="00406458"/>
    <w:rsid w:val="004266D2"/>
    <w:rsid w:val="00426A73"/>
    <w:rsid w:val="00451BD5"/>
    <w:rsid w:val="00453908"/>
    <w:rsid w:val="0045452D"/>
    <w:rsid w:val="00455F8A"/>
    <w:rsid w:val="0045645A"/>
    <w:rsid w:val="00456B52"/>
    <w:rsid w:val="00456FA1"/>
    <w:rsid w:val="004603D1"/>
    <w:rsid w:val="00464DF3"/>
    <w:rsid w:val="0047023E"/>
    <w:rsid w:val="004716EC"/>
    <w:rsid w:val="00472FDC"/>
    <w:rsid w:val="00477C53"/>
    <w:rsid w:val="004812CC"/>
    <w:rsid w:val="00482FAA"/>
    <w:rsid w:val="0048349E"/>
    <w:rsid w:val="00486CFF"/>
    <w:rsid w:val="00493AB4"/>
    <w:rsid w:val="00496D8C"/>
    <w:rsid w:val="004A1CCD"/>
    <w:rsid w:val="004A3A03"/>
    <w:rsid w:val="004A3BEA"/>
    <w:rsid w:val="004A7F15"/>
    <w:rsid w:val="004B1218"/>
    <w:rsid w:val="004B14DD"/>
    <w:rsid w:val="004B2B3C"/>
    <w:rsid w:val="004B5D71"/>
    <w:rsid w:val="004D3CEF"/>
    <w:rsid w:val="004E023D"/>
    <w:rsid w:val="004F1F9D"/>
    <w:rsid w:val="004F39E5"/>
    <w:rsid w:val="004F55B4"/>
    <w:rsid w:val="004F6E46"/>
    <w:rsid w:val="00501C32"/>
    <w:rsid w:val="0050538A"/>
    <w:rsid w:val="005109B1"/>
    <w:rsid w:val="0051258A"/>
    <w:rsid w:val="00520DD2"/>
    <w:rsid w:val="00524626"/>
    <w:rsid w:val="0052617A"/>
    <w:rsid w:val="00527267"/>
    <w:rsid w:val="0053520A"/>
    <w:rsid w:val="00542548"/>
    <w:rsid w:val="005448F1"/>
    <w:rsid w:val="00551CFB"/>
    <w:rsid w:val="0055648E"/>
    <w:rsid w:val="005622B3"/>
    <w:rsid w:val="005631CD"/>
    <w:rsid w:val="00564306"/>
    <w:rsid w:val="00570E4C"/>
    <w:rsid w:val="00574C76"/>
    <w:rsid w:val="00574FB6"/>
    <w:rsid w:val="00576F28"/>
    <w:rsid w:val="00584089"/>
    <w:rsid w:val="00586D56"/>
    <w:rsid w:val="00590311"/>
    <w:rsid w:val="005914C9"/>
    <w:rsid w:val="00591DAE"/>
    <w:rsid w:val="005A0512"/>
    <w:rsid w:val="005A1A23"/>
    <w:rsid w:val="005A3CB3"/>
    <w:rsid w:val="005A551E"/>
    <w:rsid w:val="005A5895"/>
    <w:rsid w:val="005A5C88"/>
    <w:rsid w:val="005A7F6F"/>
    <w:rsid w:val="005B437F"/>
    <w:rsid w:val="005B5CC5"/>
    <w:rsid w:val="005C0535"/>
    <w:rsid w:val="005C38F6"/>
    <w:rsid w:val="005C6451"/>
    <w:rsid w:val="005C735C"/>
    <w:rsid w:val="005D1A15"/>
    <w:rsid w:val="005D4436"/>
    <w:rsid w:val="005D4BA9"/>
    <w:rsid w:val="005D5264"/>
    <w:rsid w:val="005D5B27"/>
    <w:rsid w:val="005D7954"/>
    <w:rsid w:val="005E1770"/>
    <w:rsid w:val="005E579A"/>
    <w:rsid w:val="005E7EF0"/>
    <w:rsid w:val="005F0B46"/>
    <w:rsid w:val="005F6174"/>
    <w:rsid w:val="00600A05"/>
    <w:rsid w:val="00603B59"/>
    <w:rsid w:val="00605B98"/>
    <w:rsid w:val="0060643B"/>
    <w:rsid w:val="00607503"/>
    <w:rsid w:val="00611C36"/>
    <w:rsid w:val="00616930"/>
    <w:rsid w:val="00617832"/>
    <w:rsid w:val="006270AF"/>
    <w:rsid w:val="00637437"/>
    <w:rsid w:val="00641130"/>
    <w:rsid w:val="006427B7"/>
    <w:rsid w:val="006431F4"/>
    <w:rsid w:val="0064426B"/>
    <w:rsid w:val="00644350"/>
    <w:rsid w:val="006470CE"/>
    <w:rsid w:val="00650429"/>
    <w:rsid w:val="006579A5"/>
    <w:rsid w:val="0066383A"/>
    <w:rsid w:val="00665B20"/>
    <w:rsid w:val="00670FD9"/>
    <w:rsid w:val="00673D89"/>
    <w:rsid w:val="00673F1E"/>
    <w:rsid w:val="00696D96"/>
    <w:rsid w:val="006A0AC1"/>
    <w:rsid w:val="006A20E0"/>
    <w:rsid w:val="006A2334"/>
    <w:rsid w:val="006A5ACE"/>
    <w:rsid w:val="006A63D8"/>
    <w:rsid w:val="006A6AF4"/>
    <w:rsid w:val="006A7145"/>
    <w:rsid w:val="006B04F9"/>
    <w:rsid w:val="006B3FA5"/>
    <w:rsid w:val="006B427A"/>
    <w:rsid w:val="006B5079"/>
    <w:rsid w:val="006D28BE"/>
    <w:rsid w:val="006D4A50"/>
    <w:rsid w:val="006E2434"/>
    <w:rsid w:val="006F0789"/>
    <w:rsid w:val="006F1B95"/>
    <w:rsid w:val="006F3A19"/>
    <w:rsid w:val="006F602D"/>
    <w:rsid w:val="00701E81"/>
    <w:rsid w:val="00703DAF"/>
    <w:rsid w:val="0070562B"/>
    <w:rsid w:val="007128DE"/>
    <w:rsid w:val="00715993"/>
    <w:rsid w:val="007173FB"/>
    <w:rsid w:val="007214B9"/>
    <w:rsid w:val="007248A6"/>
    <w:rsid w:val="007338EE"/>
    <w:rsid w:val="00742223"/>
    <w:rsid w:val="007423C6"/>
    <w:rsid w:val="00744800"/>
    <w:rsid w:val="007500CD"/>
    <w:rsid w:val="00751876"/>
    <w:rsid w:val="00753196"/>
    <w:rsid w:val="0075547B"/>
    <w:rsid w:val="00756DDA"/>
    <w:rsid w:val="007608D1"/>
    <w:rsid w:val="00760FD5"/>
    <w:rsid w:val="00766C8F"/>
    <w:rsid w:val="007732FB"/>
    <w:rsid w:val="00775DE6"/>
    <w:rsid w:val="00776F40"/>
    <w:rsid w:val="0077723F"/>
    <w:rsid w:val="00782F8E"/>
    <w:rsid w:val="0078542C"/>
    <w:rsid w:val="0079285F"/>
    <w:rsid w:val="00793944"/>
    <w:rsid w:val="007A201B"/>
    <w:rsid w:val="007A2317"/>
    <w:rsid w:val="007A7567"/>
    <w:rsid w:val="007B48FB"/>
    <w:rsid w:val="007B6193"/>
    <w:rsid w:val="007C14B9"/>
    <w:rsid w:val="007C4D2F"/>
    <w:rsid w:val="007C5119"/>
    <w:rsid w:val="007D745F"/>
    <w:rsid w:val="007D7580"/>
    <w:rsid w:val="007E1F5F"/>
    <w:rsid w:val="007E2FB2"/>
    <w:rsid w:val="007E7CAC"/>
    <w:rsid w:val="007F0FA1"/>
    <w:rsid w:val="00806BD5"/>
    <w:rsid w:val="0081180A"/>
    <w:rsid w:val="0081269A"/>
    <w:rsid w:val="008204F1"/>
    <w:rsid w:val="008205EC"/>
    <w:rsid w:val="0082152D"/>
    <w:rsid w:val="008271E9"/>
    <w:rsid w:val="00827A3B"/>
    <w:rsid w:val="00830E9D"/>
    <w:rsid w:val="00833F03"/>
    <w:rsid w:val="0083422C"/>
    <w:rsid w:val="00835072"/>
    <w:rsid w:val="0083551C"/>
    <w:rsid w:val="00845953"/>
    <w:rsid w:val="0085225B"/>
    <w:rsid w:val="0085513C"/>
    <w:rsid w:val="008608A0"/>
    <w:rsid w:val="0086159B"/>
    <w:rsid w:val="0086525D"/>
    <w:rsid w:val="00870786"/>
    <w:rsid w:val="00871809"/>
    <w:rsid w:val="008737FE"/>
    <w:rsid w:val="00875382"/>
    <w:rsid w:val="00883C0E"/>
    <w:rsid w:val="00886631"/>
    <w:rsid w:val="00887168"/>
    <w:rsid w:val="00890C5D"/>
    <w:rsid w:val="008944CA"/>
    <w:rsid w:val="008956C1"/>
    <w:rsid w:val="00895BC6"/>
    <w:rsid w:val="00897762"/>
    <w:rsid w:val="008A45CB"/>
    <w:rsid w:val="008A5A01"/>
    <w:rsid w:val="008A7603"/>
    <w:rsid w:val="008B3145"/>
    <w:rsid w:val="008B34AE"/>
    <w:rsid w:val="008B4C54"/>
    <w:rsid w:val="008C2216"/>
    <w:rsid w:val="008C65F1"/>
    <w:rsid w:val="008D6153"/>
    <w:rsid w:val="008E38DE"/>
    <w:rsid w:val="008E73BF"/>
    <w:rsid w:val="008E7D0B"/>
    <w:rsid w:val="008F1E37"/>
    <w:rsid w:val="008F3D36"/>
    <w:rsid w:val="008F5D8B"/>
    <w:rsid w:val="00903429"/>
    <w:rsid w:val="009048FB"/>
    <w:rsid w:val="00905227"/>
    <w:rsid w:val="00906944"/>
    <w:rsid w:val="009076F1"/>
    <w:rsid w:val="009107B0"/>
    <w:rsid w:val="00910814"/>
    <w:rsid w:val="009120EF"/>
    <w:rsid w:val="00912E3E"/>
    <w:rsid w:val="00917C02"/>
    <w:rsid w:val="00920803"/>
    <w:rsid w:val="009216CC"/>
    <w:rsid w:val="00922134"/>
    <w:rsid w:val="009222DC"/>
    <w:rsid w:val="00924F8B"/>
    <w:rsid w:val="00925C4E"/>
    <w:rsid w:val="0092749E"/>
    <w:rsid w:val="00933F3C"/>
    <w:rsid w:val="0093521B"/>
    <w:rsid w:val="009373F7"/>
    <w:rsid w:val="00950D2D"/>
    <w:rsid w:val="00951156"/>
    <w:rsid w:val="00953549"/>
    <w:rsid w:val="00954883"/>
    <w:rsid w:val="009569BB"/>
    <w:rsid w:val="00962BC5"/>
    <w:rsid w:val="009658DC"/>
    <w:rsid w:val="009727F5"/>
    <w:rsid w:val="0097343E"/>
    <w:rsid w:val="00973ABF"/>
    <w:rsid w:val="00980873"/>
    <w:rsid w:val="00982FFF"/>
    <w:rsid w:val="00984A54"/>
    <w:rsid w:val="009863F1"/>
    <w:rsid w:val="00990C74"/>
    <w:rsid w:val="009917A2"/>
    <w:rsid w:val="0099459C"/>
    <w:rsid w:val="009A0FA2"/>
    <w:rsid w:val="009A32FC"/>
    <w:rsid w:val="009A3C03"/>
    <w:rsid w:val="009A468F"/>
    <w:rsid w:val="009A4978"/>
    <w:rsid w:val="009A5FD3"/>
    <w:rsid w:val="009C28CE"/>
    <w:rsid w:val="009D03E7"/>
    <w:rsid w:val="009D5315"/>
    <w:rsid w:val="009E6504"/>
    <w:rsid w:val="009E7DCF"/>
    <w:rsid w:val="009F2857"/>
    <w:rsid w:val="009F5FBA"/>
    <w:rsid w:val="00A005BE"/>
    <w:rsid w:val="00A03454"/>
    <w:rsid w:val="00A04F35"/>
    <w:rsid w:val="00A07E47"/>
    <w:rsid w:val="00A1144A"/>
    <w:rsid w:val="00A11949"/>
    <w:rsid w:val="00A1234C"/>
    <w:rsid w:val="00A12402"/>
    <w:rsid w:val="00A15462"/>
    <w:rsid w:val="00A16358"/>
    <w:rsid w:val="00A251FF"/>
    <w:rsid w:val="00A26410"/>
    <w:rsid w:val="00A30E67"/>
    <w:rsid w:val="00A32E43"/>
    <w:rsid w:val="00A337C9"/>
    <w:rsid w:val="00A34B65"/>
    <w:rsid w:val="00A44FFD"/>
    <w:rsid w:val="00A45464"/>
    <w:rsid w:val="00A523E7"/>
    <w:rsid w:val="00A527E0"/>
    <w:rsid w:val="00A53375"/>
    <w:rsid w:val="00A5363B"/>
    <w:rsid w:val="00A55F38"/>
    <w:rsid w:val="00A6511A"/>
    <w:rsid w:val="00A66540"/>
    <w:rsid w:val="00A67320"/>
    <w:rsid w:val="00A72E73"/>
    <w:rsid w:val="00A7453D"/>
    <w:rsid w:val="00A92EE6"/>
    <w:rsid w:val="00AA17E6"/>
    <w:rsid w:val="00AA2352"/>
    <w:rsid w:val="00AA305D"/>
    <w:rsid w:val="00AA728B"/>
    <w:rsid w:val="00AB138D"/>
    <w:rsid w:val="00AC43A1"/>
    <w:rsid w:val="00AC6F3D"/>
    <w:rsid w:val="00AD2AF9"/>
    <w:rsid w:val="00AD3E7B"/>
    <w:rsid w:val="00AD3F25"/>
    <w:rsid w:val="00AE0DB5"/>
    <w:rsid w:val="00AE5373"/>
    <w:rsid w:val="00AF268A"/>
    <w:rsid w:val="00AF27EE"/>
    <w:rsid w:val="00B072B3"/>
    <w:rsid w:val="00B114BC"/>
    <w:rsid w:val="00B13974"/>
    <w:rsid w:val="00B15041"/>
    <w:rsid w:val="00B1776B"/>
    <w:rsid w:val="00B209A0"/>
    <w:rsid w:val="00B304A9"/>
    <w:rsid w:val="00B34189"/>
    <w:rsid w:val="00B347E5"/>
    <w:rsid w:val="00B361DF"/>
    <w:rsid w:val="00B37F10"/>
    <w:rsid w:val="00B40BF8"/>
    <w:rsid w:val="00B41CB7"/>
    <w:rsid w:val="00B42AF5"/>
    <w:rsid w:val="00B46C92"/>
    <w:rsid w:val="00B508BA"/>
    <w:rsid w:val="00B52068"/>
    <w:rsid w:val="00B555D0"/>
    <w:rsid w:val="00B63024"/>
    <w:rsid w:val="00B649B8"/>
    <w:rsid w:val="00B73062"/>
    <w:rsid w:val="00B74781"/>
    <w:rsid w:val="00B8036E"/>
    <w:rsid w:val="00B82450"/>
    <w:rsid w:val="00B84059"/>
    <w:rsid w:val="00B84950"/>
    <w:rsid w:val="00B86081"/>
    <w:rsid w:val="00B86E4E"/>
    <w:rsid w:val="00B877B0"/>
    <w:rsid w:val="00B87FBC"/>
    <w:rsid w:val="00B96CF7"/>
    <w:rsid w:val="00BA0879"/>
    <w:rsid w:val="00BA4759"/>
    <w:rsid w:val="00BB1DCB"/>
    <w:rsid w:val="00BD75E4"/>
    <w:rsid w:val="00BE294A"/>
    <w:rsid w:val="00BE7A0E"/>
    <w:rsid w:val="00BE7DDA"/>
    <w:rsid w:val="00BF476A"/>
    <w:rsid w:val="00BF59A8"/>
    <w:rsid w:val="00C0409D"/>
    <w:rsid w:val="00C056F6"/>
    <w:rsid w:val="00C06CE9"/>
    <w:rsid w:val="00C11E0C"/>
    <w:rsid w:val="00C15455"/>
    <w:rsid w:val="00C15D81"/>
    <w:rsid w:val="00C2190A"/>
    <w:rsid w:val="00C21BF5"/>
    <w:rsid w:val="00C232CA"/>
    <w:rsid w:val="00C27774"/>
    <w:rsid w:val="00C401C5"/>
    <w:rsid w:val="00C40AB0"/>
    <w:rsid w:val="00C443BF"/>
    <w:rsid w:val="00C468CD"/>
    <w:rsid w:val="00C469D1"/>
    <w:rsid w:val="00C47944"/>
    <w:rsid w:val="00C57E03"/>
    <w:rsid w:val="00C63E69"/>
    <w:rsid w:val="00C672CA"/>
    <w:rsid w:val="00C679FE"/>
    <w:rsid w:val="00C7502C"/>
    <w:rsid w:val="00C77737"/>
    <w:rsid w:val="00C832C3"/>
    <w:rsid w:val="00C91109"/>
    <w:rsid w:val="00C91B01"/>
    <w:rsid w:val="00C9228F"/>
    <w:rsid w:val="00C93678"/>
    <w:rsid w:val="00C9543C"/>
    <w:rsid w:val="00C9695C"/>
    <w:rsid w:val="00C96BE9"/>
    <w:rsid w:val="00CA1063"/>
    <w:rsid w:val="00CA6AA9"/>
    <w:rsid w:val="00CB3CC0"/>
    <w:rsid w:val="00CB5938"/>
    <w:rsid w:val="00CB5AC5"/>
    <w:rsid w:val="00CC22B4"/>
    <w:rsid w:val="00CC75A4"/>
    <w:rsid w:val="00CD710F"/>
    <w:rsid w:val="00CE19EE"/>
    <w:rsid w:val="00CE273C"/>
    <w:rsid w:val="00CE3465"/>
    <w:rsid w:val="00CE455E"/>
    <w:rsid w:val="00CE4CEC"/>
    <w:rsid w:val="00CF125C"/>
    <w:rsid w:val="00CF4652"/>
    <w:rsid w:val="00CF6337"/>
    <w:rsid w:val="00CF7A04"/>
    <w:rsid w:val="00D12631"/>
    <w:rsid w:val="00D14595"/>
    <w:rsid w:val="00D14C4C"/>
    <w:rsid w:val="00D14C61"/>
    <w:rsid w:val="00D154B2"/>
    <w:rsid w:val="00D159E5"/>
    <w:rsid w:val="00D17898"/>
    <w:rsid w:val="00D2357B"/>
    <w:rsid w:val="00D257CC"/>
    <w:rsid w:val="00D30A0E"/>
    <w:rsid w:val="00D332C7"/>
    <w:rsid w:val="00D3527A"/>
    <w:rsid w:val="00D37DAD"/>
    <w:rsid w:val="00D37ED5"/>
    <w:rsid w:val="00D53B6C"/>
    <w:rsid w:val="00D543EC"/>
    <w:rsid w:val="00D60080"/>
    <w:rsid w:val="00D60D53"/>
    <w:rsid w:val="00D63739"/>
    <w:rsid w:val="00D70C57"/>
    <w:rsid w:val="00D73CB3"/>
    <w:rsid w:val="00D76A66"/>
    <w:rsid w:val="00D842A8"/>
    <w:rsid w:val="00D87494"/>
    <w:rsid w:val="00D90151"/>
    <w:rsid w:val="00D93623"/>
    <w:rsid w:val="00D95241"/>
    <w:rsid w:val="00D95E18"/>
    <w:rsid w:val="00DA18CA"/>
    <w:rsid w:val="00DA324C"/>
    <w:rsid w:val="00DA5995"/>
    <w:rsid w:val="00DA6825"/>
    <w:rsid w:val="00DA757A"/>
    <w:rsid w:val="00DA7964"/>
    <w:rsid w:val="00DA79C0"/>
    <w:rsid w:val="00DA7C4B"/>
    <w:rsid w:val="00DB0391"/>
    <w:rsid w:val="00DB31F4"/>
    <w:rsid w:val="00DC5812"/>
    <w:rsid w:val="00DC72F4"/>
    <w:rsid w:val="00DC7941"/>
    <w:rsid w:val="00DD3E40"/>
    <w:rsid w:val="00DD6583"/>
    <w:rsid w:val="00DE3514"/>
    <w:rsid w:val="00DE45E9"/>
    <w:rsid w:val="00DE73B3"/>
    <w:rsid w:val="00DF0FEF"/>
    <w:rsid w:val="00DF1A1B"/>
    <w:rsid w:val="00DF4BE9"/>
    <w:rsid w:val="00DF692D"/>
    <w:rsid w:val="00E00DBB"/>
    <w:rsid w:val="00E018BA"/>
    <w:rsid w:val="00E03758"/>
    <w:rsid w:val="00E06F56"/>
    <w:rsid w:val="00E07456"/>
    <w:rsid w:val="00E10617"/>
    <w:rsid w:val="00E10F7C"/>
    <w:rsid w:val="00E138E4"/>
    <w:rsid w:val="00E201CB"/>
    <w:rsid w:val="00E22E89"/>
    <w:rsid w:val="00E251BF"/>
    <w:rsid w:val="00E30536"/>
    <w:rsid w:val="00E32A09"/>
    <w:rsid w:val="00E335BE"/>
    <w:rsid w:val="00E35368"/>
    <w:rsid w:val="00E36B74"/>
    <w:rsid w:val="00E46C05"/>
    <w:rsid w:val="00E516CC"/>
    <w:rsid w:val="00E54C63"/>
    <w:rsid w:val="00E54CF7"/>
    <w:rsid w:val="00E61395"/>
    <w:rsid w:val="00E66634"/>
    <w:rsid w:val="00E751CF"/>
    <w:rsid w:val="00E8243F"/>
    <w:rsid w:val="00E84623"/>
    <w:rsid w:val="00E85817"/>
    <w:rsid w:val="00E8657D"/>
    <w:rsid w:val="00E91040"/>
    <w:rsid w:val="00E93B2A"/>
    <w:rsid w:val="00E946D6"/>
    <w:rsid w:val="00E9573A"/>
    <w:rsid w:val="00E97057"/>
    <w:rsid w:val="00E978C6"/>
    <w:rsid w:val="00EA0F23"/>
    <w:rsid w:val="00EA2588"/>
    <w:rsid w:val="00EA53A0"/>
    <w:rsid w:val="00EC20C5"/>
    <w:rsid w:val="00ED242D"/>
    <w:rsid w:val="00ED2B6C"/>
    <w:rsid w:val="00ED2D48"/>
    <w:rsid w:val="00ED4D7D"/>
    <w:rsid w:val="00EE2822"/>
    <w:rsid w:val="00EF24F2"/>
    <w:rsid w:val="00EF6247"/>
    <w:rsid w:val="00EF7287"/>
    <w:rsid w:val="00EF7941"/>
    <w:rsid w:val="00F011B2"/>
    <w:rsid w:val="00F01790"/>
    <w:rsid w:val="00F04DE5"/>
    <w:rsid w:val="00F0781C"/>
    <w:rsid w:val="00F2090A"/>
    <w:rsid w:val="00F332DD"/>
    <w:rsid w:val="00F341C5"/>
    <w:rsid w:val="00F347C5"/>
    <w:rsid w:val="00F36366"/>
    <w:rsid w:val="00F40A0A"/>
    <w:rsid w:val="00F40E19"/>
    <w:rsid w:val="00F44892"/>
    <w:rsid w:val="00F47DDE"/>
    <w:rsid w:val="00F504DD"/>
    <w:rsid w:val="00F57415"/>
    <w:rsid w:val="00F605A2"/>
    <w:rsid w:val="00F63595"/>
    <w:rsid w:val="00F64FCB"/>
    <w:rsid w:val="00F65A83"/>
    <w:rsid w:val="00F7012A"/>
    <w:rsid w:val="00F71E26"/>
    <w:rsid w:val="00F7586E"/>
    <w:rsid w:val="00F77A07"/>
    <w:rsid w:val="00F80226"/>
    <w:rsid w:val="00F8327E"/>
    <w:rsid w:val="00F852F8"/>
    <w:rsid w:val="00F90B32"/>
    <w:rsid w:val="00F91FB1"/>
    <w:rsid w:val="00F92496"/>
    <w:rsid w:val="00F93B21"/>
    <w:rsid w:val="00F975DA"/>
    <w:rsid w:val="00FA4481"/>
    <w:rsid w:val="00FB4024"/>
    <w:rsid w:val="00FB4B9D"/>
    <w:rsid w:val="00FB6CCC"/>
    <w:rsid w:val="00FB71E6"/>
    <w:rsid w:val="00FC7A2A"/>
    <w:rsid w:val="00FD5B0D"/>
    <w:rsid w:val="00FD6522"/>
    <w:rsid w:val="00FE320C"/>
    <w:rsid w:val="00FE3FC7"/>
    <w:rsid w:val="00FE4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B6C1F"/>
  <w15:chartTrackingRefBased/>
  <w15:docId w15:val="{741A943A-07B0-9041-8B60-CB3041C17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4D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D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semiHidden/>
    <w:unhideWhenUsed/>
    <w:qFormat/>
    <w:rsid w:val="00ED4D7D"/>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573A"/>
    <w:rPr>
      <w:color w:val="808080"/>
    </w:rPr>
  </w:style>
  <w:style w:type="paragraph" w:styleId="ListParagraph">
    <w:name w:val="List Paragraph"/>
    <w:basedOn w:val="Normal"/>
    <w:uiPriority w:val="34"/>
    <w:qFormat/>
    <w:rsid w:val="007C4D2F"/>
    <w:pPr>
      <w:ind w:left="720"/>
      <w:contextualSpacing/>
    </w:pPr>
  </w:style>
  <w:style w:type="character" w:styleId="CommentReference">
    <w:name w:val="annotation reference"/>
    <w:basedOn w:val="DefaultParagraphFont"/>
    <w:uiPriority w:val="99"/>
    <w:semiHidden/>
    <w:unhideWhenUsed/>
    <w:rsid w:val="008B34AE"/>
    <w:rPr>
      <w:sz w:val="18"/>
      <w:szCs w:val="18"/>
    </w:rPr>
  </w:style>
  <w:style w:type="paragraph" w:styleId="CommentText">
    <w:name w:val="annotation text"/>
    <w:basedOn w:val="Normal"/>
    <w:link w:val="CommentTextChar"/>
    <w:uiPriority w:val="99"/>
    <w:semiHidden/>
    <w:unhideWhenUsed/>
    <w:rsid w:val="008B34AE"/>
  </w:style>
  <w:style w:type="character" w:customStyle="1" w:styleId="CommentTextChar">
    <w:name w:val="Comment Text Char"/>
    <w:basedOn w:val="DefaultParagraphFont"/>
    <w:link w:val="CommentText"/>
    <w:uiPriority w:val="99"/>
    <w:semiHidden/>
    <w:rsid w:val="008B34AE"/>
  </w:style>
  <w:style w:type="paragraph" w:styleId="CommentSubject">
    <w:name w:val="annotation subject"/>
    <w:basedOn w:val="CommentText"/>
    <w:next w:val="CommentText"/>
    <w:link w:val="CommentSubjectChar"/>
    <w:uiPriority w:val="99"/>
    <w:semiHidden/>
    <w:unhideWhenUsed/>
    <w:rsid w:val="008B34AE"/>
    <w:rPr>
      <w:b/>
      <w:bCs/>
      <w:sz w:val="20"/>
      <w:szCs w:val="20"/>
    </w:rPr>
  </w:style>
  <w:style w:type="character" w:customStyle="1" w:styleId="CommentSubjectChar">
    <w:name w:val="Comment Subject Char"/>
    <w:basedOn w:val="CommentTextChar"/>
    <w:link w:val="CommentSubject"/>
    <w:uiPriority w:val="99"/>
    <w:semiHidden/>
    <w:rsid w:val="008B34AE"/>
    <w:rPr>
      <w:b/>
      <w:bCs/>
      <w:sz w:val="20"/>
      <w:szCs w:val="20"/>
    </w:rPr>
  </w:style>
  <w:style w:type="paragraph" w:styleId="BalloonText">
    <w:name w:val="Balloon Text"/>
    <w:basedOn w:val="Normal"/>
    <w:link w:val="BalloonTextChar"/>
    <w:uiPriority w:val="99"/>
    <w:semiHidden/>
    <w:unhideWhenUsed/>
    <w:rsid w:val="008B34AE"/>
    <w:rPr>
      <w:sz w:val="18"/>
      <w:szCs w:val="18"/>
    </w:rPr>
  </w:style>
  <w:style w:type="character" w:customStyle="1" w:styleId="BalloonTextChar">
    <w:name w:val="Balloon Text Char"/>
    <w:basedOn w:val="DefaultParagraphFont"/>
    <w:link w:val="BalloonText"/>
    <w:uiPriority w:val="99"/>
    <w:semiHidden/>
    <w:rsid w:val="008B34AE"/>
    <w:rPr>
      <w:rFonts w:ascii="Times New Roman" w:hAnsi="Times New Roman" w:cs="Times New Roman"/>
      <w:sz w:val="18"/>
      <w:szCs w:val="18"/>
    </w:rPr>
  </w:style>
  <w:style w:type="paragraph" w:styleId="Revision">
    <w:name w:val="Revision"/>
    <w:hidden/>
    <w:uiPriority w:val="99"/>
    <w:semiHidden/>
    <w:rsid w:val="005C6451"/>
  </w:style>
  <w:style w:type="character" w:customStyle="1" w:styleId="Heading2Char">
    <w:name w:val="Heading 2 Char"/>
    <w:basedOn w:val="DefaultParagraphFont"/>
    <w:link w:val="Heading2"/>
    <w:uiPriority w:val="9"/>
    <w:rsid w:val="00ED4D7D"/>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ED4D7D"/>
    <w:rPr>
      <w:rFonts w:asciiTheme="majorHAnsi" w:eastAsiaTheme="majorEastAsia" w:hAnsiTheme="majorHAnsi" w:cstheme="majorBidi"/>
      <w:i/>
      <w:iCs/>
      <w:color w:val="1F3763" w:themeColor="accent1" w:themeShade="7F"/>
    </w:rPr>
  </w:style>
  <w:style w:type="character" w:customStyle="1" w:styleId="Heading1Char">
    <w:name w:val="Heading 1 Char"/>
    <w:basedOn w:val="DefaultParagraphFont"/>
    <w:link w:val="Heading1"/>
    <w:uiPriority w:val="9"/>
    <w:rsid w:val="00ED4D7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C735C"/>
    <w:pPr>
      <w:spacing w:after="200"/>
    </w:pPr>
    <w:rPr>
      <w:rFonts w:eastAsiaTheme="minorEastAsia"/>
      <w:i/>
      <w:iCs/>
      <w:color w:val="44546A" w:themeColor="text2"/>
      <w:sz w:val="18"/>
      <w:szCs w:val="18"/>
    </w:rPr>
  </w:style>
  <w:style w:type="character" w:styleId="LineNumber">
    <w:name w:val="line number"/>
    <w:basedOn w:val="DefaultParagraphFont"/>
    <w:uiPriority w:val="99"/>
    <w:semiHidden/>
    <w:unhideWhenUsed/>
    <w:rsid w:val="00207A09"/>
  </w:style>
  <w:style w:type="paragraph" w:styleId="NormalWeb">
    <w:name w:val="Normal (Web)"/>
    <w:basedOn w:val="Normal"/>
    <w:uiPriority w:val="99"/>
    <w:unhideWhenUsed/>
    <w:rsid w:val="00336AC0"/>
    <w:pPr>
      <w:spacing w:before="100" w:beforeAutospacing="1" w:after="100" w:afterAutospacing="1"/>
    </w:pPr>
    <w:rPr>
      <w:rFonts w:eastAsia="Times New Roman"/>
    </w:rPr>
  </w:style>
  <w:style w:type="paragraph" w:styleId="Footer">
    <w:name w:val="footer"/>
    <w:basedOn w:val="Normal"/>
    <w:link w:val="FooterChar"/>
    <w:uiPriority w:val="99"/>
    <w:unhideWhenUsed/>
    <w:rsid w:val="00BE294A"/>
    <w:pPr>
      <w:tabs>
        <w:tab w:val="center" w:pos="4680"/>
        <w:tab w:val="right" w:pos="9360"/>
      </w:tabs>
    </w:pPr>
  </w:style>
  <w:style w:type="character" w:customStyle="1" w:styleId="FooterChar">
    <w:name w:val="Footer Char"/>
    <w:basedOn w:val="DefaultParagraphFont"/>
    <w:link w:val="Footer"/>
    <w:uiPriority w:val="99"/>
    <w:rsid w:val="00BE294A"/>
  </w:style>
  <w:style w:type="character" w:styleId="PageNumber">
    <w:name w:val="page number"/>
    <w:basedOn w:val="DefaultParagraphFont"/>
    <w:uiPriority w:val="99"/>
    <w:semiHidden/>
    <w:unhideWhenUsed/>
    <w:rsid w:val="00BE294A"/>
  </w:style>
  <w:style w:type="paragraph" w:styleId="Header">
    <w:name w:val="header"/>
    <w:basedOn w:val="Normal"/>
    <w:link w:val="HeaderChar"/>
    <w:uiPriority w:val="99"/>
    <w:unhideWhenUsed/>
    <w:rsid w:val="00DC5812"/>
    <w:pPr>
      <w:tabs>
        <w:tab w:val="center" w:pos="4680"/>
        <w:tab w:val="right" w:pos="9360"/>
      </w:tabs>
    </w:pPr>
  </w:style>
  <w:style w:type="character" w:customStyle="1" w:styleId="HeaderChar">
    <w:name w:val="Header Char"/>
    <w:basedOn w:val="DefaultParagraphFont"/>
    <w:link w:val="Header"/>
    <w:uiPriority w:val="99"/>
    <w:rsid w:val="00DC5812"/>
  </w:style>
  <w:style w:type="paragraph" w:styleId="FootnoteText">
    <w:name w:val="footnote text"/>
    <w:basedOn w:val="Normal"/>
    <w:link w:val="FootnoteTextChar"/>
    <w:uiPriority w:val="99"/>
    <w:semiHidden/>
    <w:unhideWhenUsed/>
    <w:rsid w:val="00DF1A1B"/>
    <w:rPr>
      <w:sz w:val="20"/>
      <w:szCs w:val="20"/>
    </w:rPr>
  </w:style>
  <w:style w:type="character" w:customStyle="1" w:styleId="FootnoteTextChar">
    <w:name w:val="Footnote Text Char"/>
    <w:basedOn w:val="DefaultParagraphFont"/>
    <w:link w:val="FootnoteText"/>
    <w:uiPriority w:val="99"/>
    <w:semiHidden/>
    <w:rsid w:val="00DF1A1B"/>
    <w:rPr>
      <w:sz w:val="20"/>
      <w:szCs w:val="20"/>
    </w:rPr>
  </w:style>
  <w:style w:type="character" w:styleId="FootnoteReference">
    <w:name w:val="footnote reference"/>
    <w:basedOn w:val="DefaultParagraphFont"/>
    <w:uiPriority w:val="99"/>
    <w:semiHidden/>
    <w:unhideWhenUsed/>
    <w:rsid w:val="00DF1A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666593">
      <w:bodyDiv w:val="1"/>
      <w:marLeft w:val="0"/>
      <w:marRight w:val="0"/>
      <w:marTop w:val="0"/>
      <w:marBottom w:val="0"/>
      <w:divBdr>
        <w:top w:val="none" w:sz="0" w:space="0" w:color="auto"/>
        <w:left w:val="none" w:sz="0" w:space="0" w:color="auto"/>
        <w:bottom w:val="none" w:sz="0" w:space="0" w:color="auto"/>
        <w:right w:val="none" w:sz="0" w:space="0" w:color="auto"/>
      </w:divBdr>
    </w:div>
    <w:div w:id="537426337">
      <w:bodyDiv w:val="1"/>
      <w:marLeft w:val="0"/>
      <w:marRight w:val="0"/>
      <w:marTop w:val="0"/>
      <w:marBottom w:val="0"/>
      <w:divBdr>
        <w:top w:val="none" w:sz="0" w:space="0" w:color="auto"/>
        <w:left w:val="none" w:sz="0" w:space="0" w:color="auto"/>
        <w:bottom w:val="none" w:sz="0" w:space="0" w:color="auto"/>
        <w:right w:val="none" w:sz="0" w:space="0" w:color="auto"/>
      </w:divBdr>
    </w:div>
    <w:div w:id="587427912">
      <w:bodyDiv w:val="1"/>
      <w:marLeft w:val="0"/>
      <w:marRight w:val="0"/>
      <w:marTop w:val="0"/>
      <w:marBottom w:val="0"/>
      <w:divBdr>
        <w:top w:val="none" w:sz="0" w:space="0" w:color="auto"/>
        <w:left w:val="none" w:sz="0" w:space="0" w:color="auto"/>
        <w:bottom w:val="none" w:sz="0" w:space="0" w:color="auto"/>
        <w:right w:val="none" w:sz="0" w:space="0" w:color="auto"/>
      </w:divBdr>
    </w:div>
    <w:div w:id="864827781">
      <w:bodyDiv w:val="1"/>
      <w:marLeft w:val="0"/>
      <w:marRight w:val="0"/>
      <w:marTop w:val="0"/>
      <w:marBottom w:val="0"/>
      <w:divBdr>
        <w:top w:val="none" w:sz="0" w:space="0" w:color="auto"/>
        <w:left w:val="none" w:sz="0" w:space="0" w:color="auto"/>
        <w:bottom w:val="none" w:sz="0" w:space="0" w:color="auto"/>
        <w:right w:val="none" w:sz="0" w:space="0" w:color="auto"/>
      </w:divBdr>
    </w:div>
    <w:div w:id="903569938">
      <w:bodyDiv w:val="1"/>
      <w:marLeft w:val="0"/>
      <w:marRight w:val="0"/>
      <w:marTop w:val="0"/>
      <w:marBottom w:val="0"/>
      <w:divBdr>
        <w:top w:val="none" w:sz="0" w:space="0" w:color="auto"/>
        <w:left w:val="none" w:sz="0" w:space="0" w:color="auto"/>
        <w:bottom w:val="none" w:sz="0" w:space="0" w:color="auto"/>
        <w:right w:val="none" w:sz="0" w:space="0" w:color="auto"/>
      </w:divBdr>
    </w:div>
    <w:div w:id="1091050559">
      <w:bodyDiv w:val="1"/>
      <w:marLeft w:val="0"/>
      <w:marRight w:val="0"/>
      <w:marTop w:val="0"/>
      <w:marBottom w:val="0"/>
      <w:divBdr>
        <w:top w:val="none" w:sz="0" w:space="0" w:color="auto"/>
        <w:left w:val="none" w:sz="0" w:space="0" w:color="auto"/>
        <w:bottom w:val="none" w:sz="0" w:space="0" w:color="auto"/>
        <w:right w:val="none" w:sz="0" w:space="0" w:color="auto"/>
      </w:divBdr>
    </w:div>
    <w:div w:id="1105661020">
      <w:bodyDiv w:val="1"/>
      <w:marLeft w:val="0"/>
      <w:marRight w:val="0"/>
      <w:marTop w:val="0"/>
      <w:marBottom w:val="0"/>
      <w:divBdr>
        <w:top w:val="none" w:sz="0" w:space="0" w:color="auto"/>
        <w:left w:val="none" w:sz="0" w:space="0" w:color="auto"/>
        <w:bottom w:val="none" w:sz="0" w:space="0" w:color="auto"/>
        <w:right w:val="none" w:sz="0" w:space="0" w:color="auto"/>
      </w:divBdr>
    </w:div>
    <w:div w:id="1393577115">
      <w:bodyDiv w:val="1"/>
      <w:marLeft w:val="0"/>
      <w:marRight w:val="0"/>
      <w:marTop w:val="0"/>
      <w:marBottom w:val="0"/>
      <w:divBdr>
        <w:top w:val="none" w:sz="0" w:space="0" w:color="auto"/>
        <w:left w:val="none" w:sz="0" w:space="0" w:color="auto"/>
        <w:bottom w:val="none" w:sz="0" w:space="0" w:color="auto"/>
        <w:right w:val="none" w:sz="0" w:space="0" w:color="auto"/>
      </w:divBdr>
    </w:div>
    <w:div w:id="1785225852">
      <w:bodyDiv w:val="1"/>
      <w:marLeft w:val="0"/>
      <w:marRight w:val="0"/>
      <w:marTop w:val="0"/>
      <w:marBottom w:val="0"/>
      <w:divBdr>
        <w:top w:val="none" w:sz="0" w:space="0" w:color="auto"/>
        <w:left w:val="none" w:sz="0" w:space="0" w:color="auto"/>
        <w:bottom w:val="none" w:sz="0" w:space="0" w:color="auto"/>
        <w:right w:val="none" w:sz="0" w:space="0" w:color="auto"/>
      </w:divBdr>
    </w:div>
    <w:div w:id="1890533533">
      <w:bodyDiv w:val="1"/>
      <w:marLeft w:val="0"/>
      <w:marRight w:val="0"/>
      <w:marTop w:val="0"/>
      <w:marBottom w:val="0"/>
      <w:divBdr>
        <w:top w:val="none" w:sz="0" w:space="0" w:color="auto"/>
        <w:left w:val="none" w:sz="0" w:space="0" w:color="auto"/>
        <w:bottom w:val="none" w:sz="0" w:space="0" w:color="auto"/>
        <w:right w:val="none" w:sz="0" w:space="0" w:color="auto"/>
      </w:divBdr>
    </w:div>
    <w:div w:id="1910267959">
      <w:bodyDiv w:val="1"/>
      <w:marLeft w:val="0"/>
      <w:marRight w:val="0"/>
      <w:marTop w:val="0"/>
      <w:marBottom w:val="0"/>
      <w:divBdr>
        <w:top w:val="none" w:sz="0" w:space="0" w:color="auto"/>
        <w:left w:val="none" w:sz="0" w:space="0" w:color="auto"/>
        <w:bottom w:val="none" w:sz="0" w:space="0" w:color="auto"/>
        <w:right w:val="none" w:sz="0" w:space="0" w:color="auto"/>
      </w:divBdr>
    </w:div>
    <w:div w:id="1959991290">
      <w:bodyDiv w:val="1"/>
      <w:marLeft w:val="0"/>
      <w:marRight w:val="0"/>
      <w:marTop w:val="0"/>
      <w:marBottom w:val="0"/>
      <w:divBdr>
        <w:top w:val="none" w:sz="0" w:space="0" w:color="auto"/>
        <w:left w:val="none" w:sz="0" w:space="0" w:color="auto"/>
        <w:bottom w:val="none" w:sz="0" w:space="0" w:color="auto"/>
        <w:right w:val="none" w:sz="0" w:space="0" w:color="auto"/>
      </w:divBdr>
      <w:divsChild>
        <w:div w:id="1537043803">
          <w:marLeft w:val="0"/>
          <w:marRight w:val="0"/>
          <w:marTop w:val="0"/>
          <w:marBottom w:val="0"/>
          <w:divBdr>
            <w:top w:val="none" w:sz="0" w:space="0" w:color="auto"/>
            <w:left w:val="none" w:sz="0" w:space="0" w:color="auto"/>
            <w:bottom w:val="none" w:sz="0" w:space="0" w:color="auto"/>
            <w:right w:val="none" w:sz="0" w:space="0" w:color="auto"/>
          </w:divBdr>
          <w:divsChild>
            <w:div w:id="1938294226">
              <w:marLeft w:val="0"/>
              <w:marRight w:val="0"/>
              <w:marTop w:val="0"/>
              <w:marBottom w:val="0"/>
              <w:divBdr>
                <w:top w:val="none" w:sz="0" w:space="0" w:color="auto"/>
                <w:left w:val="none" w:sz="0" w:space="0" w:color="auto"/>
                <w:bottom w:val="none" w:sz="0" w:space="0" w:color="auto"/>
                <w:right w:val="none" w:sz="0" w:space="0" w:color="auto"/>
              </w:divBdr>
              <w:divsChild>
                <w:div w:id="28759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tiff"/><Relationship Id="rId18" Type="http://schemas.openxmlformats.org/officeDocument/2006/relationships/image" Target="media/image6.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emf"/><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emf"/><Relationship Id="rId10" Type="http://schemas.microsoft.com/office/2016/09/relationships/commentsIds" Target="commentsIds.xml"/><Relationship Id="rId19" Type="http://schemas.openxmlformats.org/officeDocument/2006/relationships/image" Target="media/image7.emf"/><Relationship Id="rId31" Type="http://schemas.openxmlformats.org/officeDocument/2006/relationships/image" Target="media/image19.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676F9ED-F840-DF48-96E6-EB9F8885E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51</Pages>
  <Words>21694</Words>
  <Characters>123658</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Scherrer</dc:creator>
  <cp:keywords/>
  <dc:description/>
  <cp:lastModifiedBy>Stephen Scherrer</cp:lastModifiedBy>
  <cp:revision>31</cp:revision>
  <dcterms:created xsi:type="dcterms:W3CDTF">2018-11-06T22:23:00Z</dcterms:created>
  <dcterms:modified xsi:type="dcterms:W3CDTF">2018-12-03T22:10:00Z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http://www.zotero.org/styles/fishery-bulletin</vt:lpwstr>
  </property>
  <property fmtid="{D5CDD505-2E9C-101B-9397-08002B2CF9AE}" pid="11" name="Mendeley Recent Style Name 4_1">
    <vt:lpwstr>Fishery Bulletin</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http://www.zotero.org/styles/marine-biology</vt:lpwstr>
  </property>
  <property fmtid="{D5CDD505-2E9C-101B-9397-08002B2CF9AE}" pid="17" name="Mendeley Recent Style Name 7_1">
    <vt:lpwstr>Marine Biology</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http://www.zotero.org/styles/peerj</vt:lpwstr>
  </property>
  <property fmtid="{D5CDD505-2E9C-101B-9397-08002B2CF9AE}" pid="21" name="Mendeley Recent Style Name 9_1">
    <vt:lpwstr>PeerJ</vt:lpwstr>
  </property>
  <property fmtid="{D5CDD505-2E9C-101B-9397-08002B2CF9AE}" pid="22" name="Mendeley Document_1">
    <vt:lpwstr>True</vt:lpwstr>
  </property>
  <property fmtid="{D5CDD505-2E9C-101B-9397-08002B2CF9AE}" pid="23" name="Mendeley Unique User Id_1">
    <vt:lpwstr>46366e82-79d0-3c06-a6d7-282bb408a2ed</vt:lpwstr>
  </property>
  <property fmtid="{D5CDD505-2E9C-101B-9397-08002B2CF9AE}" pid="24" name="Mendeley Citation Style_1">
    <vt:lpwstr>http://www.zotero.org/styles/fishery-bulletin</vt:lpwstr>
  </property>
</Properties>
</file>